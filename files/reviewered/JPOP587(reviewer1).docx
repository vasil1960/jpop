
<file path=[Content_Types].xml><?xml version="1.0" encoding="utf-8"?>
<Types xmlns="http://schemas.openxmlformats.org/package/2006/content-types">
  <Override PartName="/word/footnotes.xml" ContentType="application/vnd.openxmlformats-officedocument.wordprocessingml.footnot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7A76" w:rsidRPr="00C47A76" w:rsidDel="00BB2C3D" w:rsidRDefault="00C47A76" w:rsidP="00C47A76">
      <w:pPr>
        <w:rPr>
          <w:del w:id="0" w:author="MOHAN" w:date="2011-12-24T10:06:00Z"/>
          <w:bCs/>
          <w:szCs w:val="24"/>
          <w:rPrChange w:id="1" w:author="MOHAN" w:date="2011-12-24T10:06:00Z">
            <w:rPr>
              <w:del w:id="2" w:author="MOHAN" w:date="2011-12-24T10:06:00Z"/>
              <w:b/>
              <w:bCs/>
              <w:sz w:val="28"/>
              <w:szCs w:val="24"/>
            </w:rPr>
          </w:rPrChange>
        </w:rPr>
        <w:pPrChange w:id="3" w:author="MOHAN" w:date="2011-12-24T10:06:00Z">
          <w:pPr>
            <w:spacing w:line="480" w:lineRule="auto"/>
          </w:pPr>
        </w:pPrChange>
      </w:pPr>
      <w:ins w:id="4" w:author="MOHAN" w:date="2011-12-24T09:54:00Z">
        <w:r w:rsidRPr="00C47A76">
          <w:rPr>
            <w:bCs/>
            <w:szCs w:val="24"/>
            <w:rPrChange w:id="5" w:author="MOHAN" w:date="2011-12-24T09:58:00Z">
              <w:rPr>
                <w:b/>
                <w:bCs/>
                <w:sz w:val="28"/>
                <w:szCs w:val="24"/>
              </w:rPr>
            </w:rPrChange>
          </w:rPr>
          <w:t>This manuscript does not provide any new information</w:t>
        </w:r>
      </w:ins>
      <w:ins w:id="6" w:author="MOHAN" w:date="2011-12-24T09:57:00Z">
        <w:r w:rsidRPr="00C47A76">
          <w:rPr>
            <w:bCs/>
            <w:szCs w:val="24"/>
            <w:rPrChange w:id="7" w:author="MOHAN" w:date="2011-12-24T09:58:00Z">
              <w:rPr>
                <w:b/>
                <w:bCs/>
                <w:sz w:val="28"/>
                <w:szCs w:val="24"/>
              </w:rPr>
            </w:rPrChange>
          </w:rPr>
          <w:t>, and plenty of work has been carried out in the past</w:t>
        </w:r>
      </w:ins>
      <w:ins w:id="8" w:author="MOHAN" w:date="2011-12-24T09:54:00Z">
        <w:r w:rsidRPr="00C47A76">
          <w:rPr>
            <w:bCs/>
            <w:szCs w:val="24"/>
            <w:rPrChange w:id="9" w:author="MOHAN" w:date="2011-12-24T09:58:00Z">
              <w:rPr>
                <w:b/>
                <w:bCs/>
                <w:sz w:val="28"/>
                <w:szCs w:val="24"/>
              </w:rPr>
            </w:rPrChange>
          </w:rPr>
          <w:t xml:space="preserve">. </w:t>
        </w:r>
      </w:ins>
      <w:ins w:id="10" w:author="MOHAN" w:date="2011-12-24T09:55:00Z">
        <w:r w:rsidRPr="00C47A76">
          <w:rPr>
            <w:bCs/>
            <w:szCs w:val="24"/>
            <w:rPrChange w:id="11" w:author="MOHAN" w:date="2011-12-24T09:58:00Z">
              <w:rPr>
                <w:b/>
                <w:bCs/>
                <w:sz w:val="28"/>
                <w:szCs w:val="24"/>
              </w:rPr>
            </w:rPrChange>
          </w:rPr>
          <w:t xml:space="preserve">They have not provided any information how to improve the rooting system among the selected lines. </w:t>
        </w:r>
      </w:ins>
      <w:ins w:id="12" w:author="MOHAN" w:date="2011-12-24T09:56:00Z">
        <w:r w:rsidRPr="00C47A76">
          <w:rPr>
            <w:bCs/>
            <w:szCs w:val="24"/>
            <w:rPrChange w:id="13" w:author="MOHAN" w:date="2011-12-24T09:58:00Z">
              <w:rPr>
                <w:b/>
                <w:bCs/>
                <w:sz w:val="28"/>
                <w:szCs w:val="24"/>
              </w:rPr>
            </w:rPrChange>
          </w:rPr>
          <w:t>There are no efforts to utilize growth hormone treatment for rooting rate improvement; influence of fertilization</w:t>
        </w:r>
      </w:ins>
      <w:ins w:id="14" w:author="MOHAN" w:date="2011-12-24T09:58:00Z">
        <w:r>
          <w:rPr>
            <w:bCs/>
            <w:szCs w:val="24"/>
          </w:rPr>
          <w:t>. W</w:t>
        </w:r>
      </w:ins>
      <w:ins w:id="15" w:author="MOHAN" w:date="2011-12-24T09:59:00Z">
        <w:r>
          <w:rPr>
            <w:bCs/>
            <w:szCs w:val="24"/>
          </w:rPr>
          <w:t>hy this chosen approach has been selected for rooting even though in vitro techniques are available? How about the root morphological variation for well establishment of plants?</w:t>
        </w:r>
      </w:ins>
      <w:ins w:id="16" w:author="MOHAN" w:date="2011-12-24T10:00:00Z">
        <w:r>
          <w:rPr>
            <w:bCs/>
            <w:szCs w:val="24"/>
          </w:rPr>
          <w:t xml:space="preserve"> There is no information on number of roots per cutting, however rooting percentage of cuttings is given.</w:t>
        </w:r>
      </w:ins>
      <w:ins w:id="17" w:author="MOHAN" w:date="2011-12-24T10:03:00Z">
        <w:r>
          <w:rPr>
            <w:bCs/>
            <w:szCs w:val="24"/>
          </w:rPr>
          <w:t xml:space="preserve"> It would be useful to provide information on the demand of ornamental plants</w:t>
        </w:r>
      </w:ins>
      <w:ins w:id="18" w:author="MOHAN" w:date="2011-12-24T09:56:00Z">
        <w:r w:rsidRPr="00C47A76">
          <w:rPr>
            <w:bCs/>
            <w:szCs w:val="24"/>
            <w:rPrChange w:id="19" w:author="MOHAN" w:date="2011-12-24T09:58:00Z">
              <w:rPr>
                <w:b/>
                <w:bCs/>
                <w:sz w:val="28"/>
                <w:szCs w:val="24"/>
              </w:rPr>
            </w:rPrChange>
          </w:rPr>
          <w:t xml:space="preserve"> </w:t>
        </w:r>
      </w:ins>
      <w:ins w:id="20" w:author="MOHAN" w:date="2011-12-24T10:04:00Z">
        <w:r>
          <w:rPr>
            <w:bCs/>
            <w:szCs w:val="24"/>
          </w:rPr>
          <w:t>and the potential of this approach to meet the demand.</w:t>
        </w:r>
      </w:ins>
      <w:ins w:id="21" w:author="MOHAN" w:date="2011-12-24T10:06:00Z">
        <w:r>
          <w:rPr>
            <w:b/>
            <w:sz w:val="28"/>
            <w:szCs w:val="28"/>
          </w:rPr>
          <w:t xml:space="preserve"> </w:t>
        </w:r>
      </w:ins>
    </w:p>
    <w:p w:rsidR="00C47A76" w:rsidRDefault="00C47A76" w:rsidP="00C47A76">
      <w:pPr>
        <w:rPr>
          <w:ins w:id="22" w:author="MOHAN" w:date="2011-12-24T10:06:00Z"/>
          <w:bCs/>
          <w:szCs w:val="24"/>
        </w:rPr>
        <w:pPrChange w:id="23" w:author="MOHAN" w:date="2011-12-24T10:06:00Z">
          <w:pPr>
            <w:spacing w:line="480" w:lineRule="auto"/>
          </w:pPr>
        </w:pPrChange>
      </w:pPr>
      <w:ins w:id="24" w:author="MOHAN" w:date="2011-12-24T10:05:00Z">
        <w:r w:rsidRPr="00C47A76">
          <w:rPr>
            <w:bCs/>
            <w:szCs w:val="24"/>
            <w:rPrChange w:id="25" w:author="MOHAN" w:date="2011-12-24T10:06:00Z">
              <w:rPr>
                <w:b/>
                <w:bCs/>
                <w:sz w:val="28"/>
                <w:szCs w:val="24"/>
              </w:rPr>
            </w:rPrChange>
          </w:rPr>
          <w:t xml:space="preserve">Any evidence for the maintenance of genetic fidelity </w:t>
        </w:r>
      </w:ins>
      <w:ins w:id="26" w:author="MOHAN" w:date="2011-12-24T10:08:00Z">
        <w:r>
          <w:rPr>
            <w:bCs/>
            <w:szCs w:val="24"/>
          </w:rPr>
          <w:t xml:space="preserve"> of plants </w:t>
        </w:r>
      </w:ins>
      <w:ins w:id="27" w:author="MOHAN" w:date="2011-12-24T10:05:00Z">
        <w:r w:rsidRPr="00C47A76">
          <w:rPr>
            <w:bCs/>
            <w:szCs w:val="24"/>
            <w:rPrChange w:id="28" w:author="MOHAN" w:date="2011-12-24T10:06:00Z">
              <w:rPr>
                <w:b/>
                <w:bCs/>
                <w:sz w:val="28"/>
                <w:szCs w:val="24"/>
              </w:rPr>
            </w:rPrChange>
          </w:rPr>
          <w:t>by this approach for rooting</w:t>
        </w:r>
      </w:ins>
      <w:ins w:id="29" w:author="MOHAN" w:date="2011-12-24T10:06:00Z">
        <w:r>
          <w:rPr>
            <w:bCs/>
            <w:szCs w:val="24"/>
          </w:rPr>
          <w:t>.</w:t>
        </w:r>
      </w:ins>
      <w:ins w:id="30" w:author="MOHAN" w:date="2011-12-24T10:07:00Z">
        <w:r>
          <w:rPr>
            <w:bCs/>
            <w:szCs w:val="24"/>
          </w:rPr>
          <w:t xml:space="preserve"> O</w:t>
        </w:r>
        <w:r w:rsidRPr="00364EF2">
          <w:rPr>
            <w:highlight w:val="cyan"/>
          </w:rPr>
          <w:t>nly the winter cuttings rooted reasonably</w:t>
        </w:r>
        <w:r>
          <w:t xml:space="preserve"> well- what are the reasons</w:t>
        </w:r>
      </w:ins>
    </w:p>
    <w:p w:rsidR="00C47A76" w:rsidRDefault="00C47A76" w:rsidP="00C47A76">
      <w:pPr>
        <w:numPr>
          <w:ins w:id="31" w:author="MOHAN" w:date="2011-12-24T10:06:00Z"/>
        </w:numPr>
        <w:rPr>
          <w:ins w:id="32" w:author="MOHAN" w:date="2011-12-24T10:06:00Z"/>
          <w:bCs/>
          <w:szCs w:val="24"/>
        </w:rPr>
        <w:pPrChange w:id="33" w:author="MOHAN" w:date="2011-12-24T10:06:00Z">
          <w:pPr>
            <w:spacing w:line="480" w:lineRule="auto"/>
          </w:pPr>
        </w:pPrChange>
      </w:pPr>
    </w:p>
    <w:p w:rsidR="00C47A76" w:rsidRPr="00C47A76" w:rsidRDefault="00C47A76" w:rsidP="00C47A76">
      <w:pPr>
        <w:numPr>
          <w:ins w:id="34" w:author="MOHAN" w:date="2011-12-24T10:06:00Z"/>
        </w:numPr>
        <w:rPr>
          <w:bCs/>
          <w:szCs w:val="24"/>
          <w:rPrChange w:id="35" w:author="MOHAN" w:date="2011-12-24T10:06:00Z">
            <w:rPr>
              <w:b/>
              <w:bCs/>
              <w:sz w:val="28"/>
              <w:szCs w:val="24"/>
            </w:rPr>
          </w:rPrChange>
        </w:rPr>
        <w:pPrChange w:id="36" w:author="MOHAN" w:date="2011-12-24T10:06:00Z">
          <w:pPr>
            <w:spacing w:line="480" w:lineRule="auto"/>
          </w:pPr>
        </w:pPrChange>
      </w:pPr>
    </w:p>
    <w:p w:rsidR="00C47A76" w:rsidRDefault="00C47A76" w:rsidP="00C231DF">
      <w:pPr>
        <w:spacing w:line="480" w:lineRule="auto"/>
        <w:rPr>
          <w:b/>
          <w:sz w:val="28"/>
          <w:szCs w:val="28"/>
        </w:rPr>
      </w:pPr>
      <w:r w:rsidRPr="000B75D6">
        <w:rPr>
          <w:b/>
          <w:sz w:val="28"/>
          <w:szCs w:val="28"/>
        </w:rPr>
        <w:t>Factors affecting success of cutting propaga</w:t>
      </w:r>
      <w:r>
        <w:rPr>
          <w:b/>
          <w:sz w:val="28"/>
          <w:szCs w:val="28"/>
        </w:rPr>
        <w:t>tion in</w:t>
      </w:r>
      <w:r w:rsidRPr="00E11194">
        <w:rPr>
          <w:b/>
          <w:sz w:val="28"/>
          <w:szCs w:val="28"/>
        </w:rPr>
        <w:t xml:space="preserve"> ornamental forms of </w:t>
      </w:r>
      <w:smartTag w:uri="urn:schemas-microsoft-com:office:smarttags" w:element="country-region">
        <w:smartTag w:uri="urn:schemas-microsoft-com:office:smarttags" w:element="place">
          <w:r w:rsidRPr="00E11194">
            <w:rPr>
              <w:b/>
              <w:sz w:val="28"/>
              <w:szCs w:val="28"/>
            </w:rPr>
            <w:t>Norway</w:t>
          </w:r>
        </w:smartTag>
      </w:smartTag>
      <w:r w:rsidRPr="00E11194">
        <w:rPr>
          <w:b/>
          <w:sz w:val="28"/>
          <w:szCs w:val="28"/>
        </w:rPr>
        <w:t xml:space="preserve"> spruce (</w:t>
      </w:r>
      <w:r w:rsidRPr="00E11194">
        <w:rPr>
          <w:b/>
          <w:i/>
          <w:iCs/>
          <w:sz w:val="28"/>
          <w:szCs w:val="28"/>
        </w:rPr>
        <w:t>Picea abies</w:t>
      </w:r>
      <w:r>
        <w:rPr>
          <w:b/>
          <w:i/>
          <w:iCs/>
          <w:sz w:val="28"/>
          <w:szCs w:val="28"/>
        </w:rPr>
        <w:t xml:space="preserve"> </w:t>
      </w:r>
      <w:r>
        <w:rPr>
          <w:b/>
          <w:iCs/>
          <w:sz w:val="28"/>
          <w:szCs w:val="28"/>
        </w:rPr>
        <w:t>Karst.</w:t>
      </w:r>
      <w:r w:rsidRPr="00E11194">
        <w:rPr>
          <w:b/>
          <w:sz w:val="28"/>
          <w:szCs w:val="28"/>
        </w:rPr>
        <w:t>) of Northern</w:t>
      </w:r>
      <w:r>
        <w:rPr>
          <w:b/>
          <w:sz w:val="28"/>
          <w:szCs w:val="28"/>
        </w:rPr>
        <w:t xml:space="preserve"> </w:t>
      </w:r>
      <w:r w:rsidRPr="00E11194">
        <w:rPr>
          <w:b/>
          <w:sz w:val="28"/>
          <w:szCs w:val="28"/>
        </w:rPr>
        <w:t xml:space="preserve">origin </w:t>
      </w:r>
    </w:p>
    <w:p w:rsidR="00C47A76" w:rsidRPr="00A04621" w:rsidRDefault="00C47A76" w:rsidP="00152EDE">
      <w:pPr>
        <w:spacing w:line="480" w:lineRule="auto"/>
        <w:rPr>
          <w:rStyle w:val="Strong"/>
          <w:b w:val="0"/>
          <w:bCs/>
          <w:lang w:val="en-GB"/>
        </w:rPr>
      </w:pPr>
    </w:p>
    <w:p w:rsidR="00C47A76" w:rsidRDefault="00C47A76" w:rsidP="00152EDE">
      <w:pPr>
        <w:spacing w:line="480" w:lineRule="auto"/>
        <w:rPr>
          <w:rStyle w:val="Strong"/>
          <w:b w:val="0"/>
          <w:bCs/>
          <w:lang w:val="fi-FI"/>
        </w:rPr>
      </w:pPr>
      <w:r>
        <w:rPr>
          <w:rStyle w:val="Strong"/>
          <w:b w:val="0"/>
          <w:bCs/>
          <w:lang w:val="fi-FI"/>
        </w:rPr>
        <w:t>Nikkanen Teijo, Heiska</w:t>
      </w:r>
      <w:r w:rsidRPr="006E3B02">
        <w:rPr>
          <w:rStyle w:val="Strong"/>
          <w:b w:val="0"/>
          <w:bCs/>
          <w:lang w:val="fi-FI"/>
        </w:rPr>
        <w:t xml:space="preserve"> S</w:t>
      </w:r>
      <w:r>
        <w:rPr>
          <w:rStyle w:val="Strong"/>
          <w:b w:val="0"/>
          <w:bCs/>
          <w:lang w:val="fi-FI"/>
        </w:rPr>
        <w:t>usanne,</w:t>
      </w:r>
      <w:r w:rsidRPr="006E3B02">
        <w:rPr>
          <w:rStyle w:val="Strong"/>
          <w:b w:val="0"/>
          <w:bCs/>
          <w:lang w:val="fi-FI"/>
        </w:rPr>
        <w:t xml:space="preserve"> and Aronen T</w:t>
      </w:r>
      <w:r>
        <w:rPr>
          <w:rStyle w:val="Strong"/>
          <w:b w:val="0"/>
          <w:bCs/>
          <w:lang w:val="fi-FI"/>
        </w:rPr>
        <w:t>uija</w:t>
      </w:r>
    </w:p>
    <w:p w:rsidR="00C47A76" w:rsidRPr="00A04621" w:rsidRDefault="00C47A76" w:rsidP="00152EDE">
      <w:pPr>
        <w:spacing w:line="480" w:lineRule="auto"/>
        <w:rPr>
          <w:rStyle w:val="Strong"/>
          <w:b w:val="0"/>
          <w:bCs/>
          <w:lang w:val="en-GB"/>
        </w:rPr>
      </w:pPr>
      <w:r w:rsidRPr="00A04621">
        <w:rPr>
          <w:rStyle w:val="Strong"/>
          <w:b w:val="0"/>
          <w:bCs/>
          <w:lang w:val="en-GB"/>
        </w:rPr>
        <w:t>Finnish Forest Research Institute, Punkaharju Research Unit</w:t>
      </w:r>
    </w:p>
    <w:p w:rsidR="00C47A76" w:rsidRPr="00A04621" w:rsidRDefault="00C47A76" w:rsidP="00152EDE">
      <w:pPr>
        <w:spacing w:line="480" w:lineRule="auto"/>
        <w:rPr>
          <w:b/>
          <w:lang w:val="en-GB"/>
        </w:rPr>
      </w:pPr>
      <w:r w:rsidRPr="00A04621">
        <w:rPr>
          <w:rStyle w:val="Strong"/>
          <w:b w:val="0"/>
          <w:bCs/>
          <w:lang w:val="en-GB"/>
        </w:rPr>
        <w:t xml:space="preserve">Finlandiantie 18, FI-58450 </w:t>
      </w:r>
      <w:smartTag w:uri="urn:schemas-microsoft-com:office:smarttags" w:element="City">
        <w:r w:rsidRPr="00A04621">
          <w:rPr>
            <w:rStyle w:val="Strong"/>
            <w:b w:val="0"/>
            <w:bCs/>
            <w:lang w:val="en-GB"/>
          </w:rPr>
          <w:t>Finland</w:t>
        </w:r>
      </w:smartTag>
      <w:r w:rsidRPr="00A04621">
        <w:rPr>
          <w:b/>
          <w:lang w:val="en-GB"/>
        </w:rPr>
        <w:t xml:space="preserve"> </w:t>
      </w:r>
    </w:p>
    <w:p w:rsidR="00C47A76" w:rsidRDefault="00C47A76" w:rsidP="00C231DF">
      <w:pPr>
        <w:spacing w:line="480" w:lineRule="auto"/>
        <w:rPr>
          <w:b/>
        </w:rPr>
      </w:pPr>
    </w:p>
    <w:p w:rsidR="00C47A76" w:rsidRDefault="00C47A76">
      <w:pPr>
        <w:spacing w:line="276" w:lineRule="auto"/>
        <w:rPr>
          <w:b/>
        </w:rPr>
      </w:pPr>
      <w:r>
        <w:rPr>
          <w:b/>
        </w:rPr>
        <w:br w:type="page"/>
      </w:r>
    </w:p>
    <w:p w:rsidR="00C47A76" w:rsidRDefault="00C47A76" w:rsidP="00DD0247">
      <w:pPr>
        <w:spacing w:line="480" w:lineRule="auto"/>
        <w:rPr>
          <w:b/>
        </w:rPr>
      </w:pPr>
      <w:r>
        <w:rPr>
          <w:b/>
        </w:rPr>
        <w:t>Abstract</w:t>
      </w:r>
    </w:p>
    <w:p w:rsidR="00C47A76" w:rsidRPr="00020566" w:rsidRDefault="00C47A76" w:rsidP="00DD0247">
      <w:pPr>
        <w:spacing w:line="480" w:lineRule="auto"/>
      </w:pPr>
      <w:r w:rsidRPr="00020566">
        <w:t xml:space="preserve">In the </w:t>
      </w:r>
      <w:smartTag w:uri="urn:schemas-microsoft-com:office:smarttags" w:element="City">
        <w:r w:rsidRPr="00020566">
          <w:t>Northern Europe</w:t>
        </w:r>
      </w:smartTag>
      <w:r>
        <w:t xml:space="preserve">, hardy and decorative conifers are needed for landscaping activities to broaden the selection of available varieties. Ornamental forms of </w:t>
      </w:r>
      <w:smartTag w:uri="urn:schemas-microsoft-com:office:smarttags" w:element="City">
        <w:r>
          <w:t>Norway</w:t>
        </w:r>
      </w:smartTag>
      <w:r>
        <w:t xml:space="preserve"> spruce (</w:t>
      </w:r>
      <w:r>
        <w:rPr>
          <w:i/>
        </w:rPr>
        <w:t>Picea abies</w:t>
      </w:r>
      <w:r>
        <w:t xml:space="preserve">), either naturally born or bred, could provide suitable material for this purpose. The aim of the present study was to examine the </w:t>
      </w:r>
      <w:r w:rsidRPr="00005BDF">
        <w:t>propagation ability</w:t>
      </w:r>
      <w:r>
        <w:t xml:space="preserve"> of Norway spruce forms having potential to be used in landscaping under harsh environment, using rooting of shoot cuttings as propagation method. In addition of different ornamental forms, other factors affecting rooting success, such as donor age, timing of propagation, type and length of cutting, and rooting medium were studied. On the basis of the results, careful selection of suitable genotypes is needed for commercial production. </w:t>
      </w:r>
      <w:commentRangeStart w:id="37"/>
      <w:r>
        <w:t>There was a large variation in rooting success among the genotypes and the forms belonging to different growth habit classes</w:t>
      </w:r>
      <w:commentRangeEnd w:id="37"/>
      <w:r>
        <w:rPr>
          <w:rStyle w:val="CommentReference"/>
        </w:rPr>
        <w:commentReference w:id="37"/>
      </w:r>
      <w:r>
        <w:t>. Generally, the forms having normal height growth but coloured needles rooted more easily than the forms without apical dominance or showing reduced or pendulous growth. The shoots used as plain cuttings, without the heel, should preferably be over 5 cm in length. The timing of cutting collection is important, the shoots collected from dormant donors at winter rooted much better than the ones collected at late summer. It would also be advantageous to have the rejuvenilised donor trees grown under controlled conditions, the cuttings from the younger donors rooting better than the ones from the older donors. With optimisation of the rooting conditions, further improvement of rooting success can be expected.</w:t>
      </w:r>
    </w:p>
    <w:p w:rsidR="00C47A76" w:rsidRDefault="00C47A76" w:rsidP="00DD0247">
      <w:pPr>
        <w:spacing w:line="480" w:lineRule="auto"/>
        <w:rPr>
          <w:b/>
        </w:rPr>
      </w:pPr>
    </w:p>
    <w:p w:rsidR="00C47A76" w:rsidRDefault="00C47A76" w:rsidP="00DD0247">
      <w:pPr>
        <w:spacing w:line="480" w:lineRule="auto"/>
      </w:pPr>
      <w:r>
        <w:rPr>
          <w:b/>
        </w:rPr>
        <w:t xml:space="preserve">Key words: </w:t>
      </w:r>
      <w:r w:rsidRPr="00D079D2">
        <w:t>ageing</w:t>
      </w:r>
      <w:r>
        <w:rPr>
          <w:b/>
        </w:rPr>
        <w:t xml:space="preserve">, </w:t>
      </w:r>
      <w:r>
        <w:t>genotypic</w:t>
      </w:r>
      <w:r w:rsidRPr="00D2553C">
        <w:t xml:space="preserve"> variation,</w:t>
      </w:r>
      <w:r>
        <w:rPr>
          <w:b/>
        </w:rPr>
        <w:t xml:space="preserve"> </w:t>
      </w:r>
      <w:r w:rsidRPr="00D2553C">
        <w:t>ornamental tree,</w:t>
      </w:r>
      <w:r>
        <w:rPr>
          <w:b/>
        </w:rPr>
        <w:t xml:space="preserve"> </w:t>
      </w:r>
      <w:r>
        <w:rPr>
          <w:i/>
        </w:rPr>
        <w:t>Picea abies</w:t>
      </w:r>
      <w:r>
        <w:t>, propagation time, rooting medium</w:t>
      </w:r>
    </w:p>
    <w:p w:rsidR="00C47A76" w:rsidRDefault="00C47A76" w:rsidP="00DD0247">
      <w:pPr>
        <w:spacing w:line="480" w:lineRule="auto"/>
        <w:rPr>
          <w:b/>
        </w:rPr>
      </w:pPr>
    </w:p>
    <w:p w:rsidR="00C47A76" w:rsidRDefault="00C47A76" w:rsidP="00DD0247">
      <w:pPr>
        <w:spacing w:line="480" w:lineRule="auto"/>
        <w:rPr>
          <w:b/>
        </w:rPr>
      </w:pPr>
    </w:p>
    <w:p w:rsidR="00C47A76" w:rsidRDefault="00C47A76" w:rsidP="00DD0247">
      <w:pPr>
        <w:spacing w:line="480" w:lineRule="auto"/>
        <w:rPr>
          <w:b/>
        </w:rPr>
      </w:pPr>
      <w:commentRangeStart w:id="38"/>
      <w:r>
        <w:rPr>
          <w:b/>
        </w:rPr>
        <w:t>Introduction</w:t>
      </w:r>
      <w:commentRangeEnd w:id="38"/>
      <w:r>
        <w:rPr>
          <w:rStyle w:val="CommentReference"/>
        </w:rPr>
        <w:commentReference w:id="38"/>
      </w:r>
    </w:p>
    <w:p w:rsidR="00C47A76" w:rsidRDefault="00C47A76" w:rsidP="009171CE">
      <w:pPr>
        <w:autoSpaceDE w:val="0"/>
        <w:autoSpaceDN w:val="0"/>
        <w:adjustRightInd w:val="0"/>
        <w:spacing w:after="0" w:line="480" w:lineRule="auto"/>
        <w:rPr>
          <w:rFonts w:ascii="TimesNewRomanPSMT" w:hAnsi="TimesNewRomanPSMT" w:cs="TimesNewRomanPSMT"/>
          <w:szCs w:val="24"/>
        </w:rPr>
      </w:pPr>
      <w:r>
        <w:t xml:space="preserve">In modern societies, landscaping is a growing business, both in private and public sectors. </w:t>
      </w:r>
      <w:r w:rsidRPr="00460EBD">
        <w:rPr>
          <w:szCs w:val="24"/>
        </w:rPr>
        <w:t xml:space="preserve">In </w:t>
      </w:r>
      <w:r w:rsidRPr="00DC0259">
        <w:rPr>
          <w:rFonts w:ascii="TimesNewRomanPSMT" w:hAnsi="TimesNewRomanPSMT" w:cs="TimesNewRomanPSMT"/>
          <w:szCs w:val="24"/>
        </w:rPr>
        <w:t xml:space="preserve">the </w:t>
      </w:r>
      <w:smartTag w:uri="urn:schemas-microsoft-com:office:smarttags" w:element="City">
        <w:r w:rsidRPr="00DC0259">
          <w:rPr>
            <w:rFonts w:ascii="TimesNewRomanPSMT" w:hAnsi="TimesNewRomanPSMT" w:cs="TimesNewRomanPSMT"/>
            <w:szCs w:val="24"/>
          </w:rPr>
          <w:t>Nor</w:t>
        </w:r>
        <w:r>
          <w:rPr>
            <w:rFonts w:ascii="TimesNewRomanPSMT" w:hAnsi="TimesNewRomanPSMT" w:cs="TimesNewRomanPSMT"/>
            <w:szCs w:val="24"/>
          </w:rPr>
          <w:t>thern</w:t>
        </w:r>
        <w:r w:rsidRPr="00DC0259">
          <w:rPr>
            <w:rFonts w:ascii="TimesNewRomanPSMT" w:hAnsi="TimesNewRomanPSMT" w:cs="TimesNewRomanPSMT"/>
            <w:szCs w:val="24"/>
          </w:rPr>
          <w:t xml:space="preserve"> Europe</w:t>
        </w:r>
      </w:smartTag>
      <w:r w:rsidRPr="00DC0259">
        <w:rPr>
          <w:rFonts w:ascii="TimesNewRomanPSMT" w:hAnsi="TimesNewRomanPSMT" w:cs="TimesNewRomanPSMT"/>
          <w:szCs w:val="24"/>
        </w:rPr>
        <w:t>, the market now demands consistent and sustainable production of</w:t>
      </w:r>
      <w:r>
        <w:rPr>
          <w:rFonts w:ascii="TimesNewRomanPSMT" w:hAnsi="TimesNewRomanPSMT" w:cs="TimesNewRomanPSMT"/>
          <w:szCs w:val="24"/>
        </w:rPr>
        <w:t xml:space="preserve"> </w:t>
      </w:r>
      <w:r w:rsidRPr="00DC0259">
        <w:rPr>
          <w:rFonts w:ascii="TimesNewRomanPSMT" w:hAnsi="TimesNewRomanPSMT" w:cs="TimesNewRomanPSMT"/>
          <w:szCs w:val="24"/>
        </w:rPr>
        <w:t>hardy, decorative ornamental conifers. These could replace the less</w:t>
      </w:r>
      <w:r>
        <w:rPr>
          <w:rFonts w:ascii="TimesNewRomanPSMT" w:hAnsi="TimesNewRomanPSMT" w:cs="TimesNewRomanPSMT"/>
          <w:szCs w:val="24"/>
        </w:rPr>
        <w:t xml:space="preserve"> </w:t>
      </w:r>
      <w:r w:rsidRPr="00DC0259">
        <w:rPr>
          <w:rFonts w:ascii="TimesNewRomanPSMT" w:hAnsi="TimesNewRomanPSMT" w:cs="TimesNewRomanPSMT"/>
          <w:szCs w:val="24"/>
        </w:rPr>
        <w:t xml:space="preserve">hardy imports from </w:t>
      </w:r>
      <w:smartTag w:uri="urn:schemas-microsoft-com:office:smarttags" w:element="City">
        <w:r w:rsidRPr="00DC0259">
          <w:rPr>
            <w:rFonts w:ascii="TimesNewRomanPSMT" w:hAnsi="TimesNewRomanPSMT" w:cs="TimesNewRomanPSMT"/>
            <w:szCs w:val="24"/>
          </w:rPr>
          <w:t>Central Europe</w:t>
        </w:r>
      </w:smartTag>
      <w:r w:rsidRPr="00DC0259">
        <w:rPr>
          <w:rFonts w:ascii="TimesNewRomanPSMT" w:hAnsi="TimesNewRomanPSMT" w:cs="TimesNewRomanPSMT"/>
          <w:szCs w:val="24"/>
        </w:rPr>
        <w:t xml:space="preserve"> and would be suitable for use in landscaping under the harsh</w:t>
      </w:r>
      <w:r>
        <w:rPr>
          <w:rFonts w:ascii="TimesNewRomanPSMT" w:hAnsi="TimesNewRomanPSMT" w:cs="TimesNewRomanPSMT"/>
          <w:szCs w:val="24"/>
        </w:rPr>
        <w:t xml:space="preserve"> conditions,</w:t>
      </w:r>
      <w:r w:rsidRPr="00DC0259">
        <w:rPr>
          <w:rFonts w:ascii="TimesNewRomanPSMT" w:hAnsi="TimesNewRomanPSMT" w:cs="TimesNewRomanPSMT"/>
          <w:szCs w:val="24"/>
        </w:rPr>
        <w:t xml:space="preserve"> in which deciduous tree species appear without leaves for half a year (Nikkanen 2009). According to the review by Sæbo et al. (2005) on urban tree selection, an ideal conifer tree species should have, not only good overall adaptation to local climate, but also reasonable tolerance to urban environments and stresses. In addition, slow growth and reduced size combined with special appearance, for example a columnar form, would be favourable in many cases, because of less pruning required and</w:t>
      </w:r>
      <w:r>
        <w:rPr>
          <w:rFonts w:ascii="TimesNewRomanPSMT" w:hAnsi="TimesNewRomanPSMT" w:cs="TimesNewRomanPSMT"/>
          <w:szCs w:val="24"/>
        </w:rPr>
        <w:t xml:space="preserve"> labor</w:t>
      </w:r>
      <w:r w:rsidRPr="00DC0259">
        <w:rPr>
          <w:rFonts w:ascii="TimesNewRomanPSMT" w:hAnsi="TimesNewRomanPSMT" w:cs="TimesNewRomanPSMT"/>
          <w:szCs w:val="24"/>
        </w:rPr>
        <w:t xml:space="preserve"> resources saved in the maintenance work (Raisio 2009).</w:t>
      </w:r>
    </w:p>
    <w:p w:rsidR="00C47A76" w:rsidRPr="00DC0259" w:rsidRDefault="00C47A76" w:rsidP="009171CE">
      <w:pPr>
        <w:autoSpaceDE w:val="0"/>
        <w:autoSpaceDN w:val="0"/>
        <w:adjustRightInd w:val="0"/>
        <w:spacing w:after="0" w:line="480" w:lineRule="auto"/>
        <w:rPr>
          <w:rFonts w:ascii="TimesNewRomanPSMT" w:hAnsi="TimesNewRomanPSMT" w:cs="TimesNewRomanPSMT"/>
          <w:szCs w:val="24"/>
        </w:rPr>
      </w:pPr>
    </w:p>
    <w:p w:rsidR="00C47A76" w:rsidRDefault="00C47A76" w:rsidP="00D84364">
      <w:pPr>
        <w:autoSpaceDE w:val="0"/>
        <w:autoSpaceDN w:val="0"/>
        <w:adjustRightInd w:val="0"/>
        <w:spacing w:after="0" w:line="480" w:lineRule="auto"/>
        <w:rPr>
          <w:szCs w:val="24"/>
        </w:rPr>
      </w:pPr>
      <w:r w:rsidRPr="00DC0259">
        <w:rPr>
          <w:rFonts w:ascii="TimesNewRomanPSMT" w:hAnsi="TimesNewRomanPSMT" w:cs="TimesNewRomanPSMT"/>
          <w:szCs w:val="24"/>
        </w:rPr>
        <w:t xml:space="preserve">There are decorative conifers that are hardy and well adapted to harsh </w:t>
      </w:r>
      <w:r>
        <w:rPr>
          <w:rFonts w:ascii="TimesNewRomanPSMT" w:hAnsi="TimesNewRomanPSMT" w:cs="TimesNewRomanPSMT"/>
          <w:szCs w:val="24"/>
        </w:rPr>
        <w:t xml:space="preserve">Northern conditions. These are found </w:t>
      </w:r>
      <w:r w:rsidRPr="00DC0259">
        <w:rPr>
          <w:rFonts w:ascii="TimesNewRomanPSMT" w:hAnsi="TimesNewRomanPSMT" w:cs="TimesNewRomanPSMT"/>
          <w:szCs w:val="24"/>
        </w:rPr>
        <w:t xml:space="preserve">among the normal trees in Northern forests as rare whims of nature,  presenting a variety of peculiar forms: weeping spruces and pyramid pines, dense dwarf spruces, witches’ broom pines, golden spruces and pines, for example.  These natural mutants have been collected and registered e.g. in </w:t>
      </w:r>
      <w:smartTag w:uri="urn:schemas-microsoft-com:office:smarttags" w:element="City">
        <w:r w:rsidRPr="00DC0259">
          <w:rPr>
            <w:rFonts w:ascii="TimesNewRomanPSMT" w:hAnsi="TimesNewRomanPSMT" w:cs="TimesNewRomanPSMT"/>
            <w:szCs w:val="24"/>
          </w:rPr>
          <w:t>Finland</w:t>
        </w:r>
      </w:smartTag>
      <w:r w:rsidRPr="00DC0259">
        <w:rPr>
          <w:rFonts w:ascii="TimesNewRomanPSMT" w:hAnsi="TimesNewRomanPSMT" w:cs="TimesNewRomanPSMT"/>
          <w:szCs w:val="24"/>
        </w:rPr>
        <w:t xml:space="preserve"> (</w:t>
      </w:r>
      <w:r>
        <w:rPr>
          <w:rFonts w:ascii="TimesNewRomanPSMT" w:hAnsi="TimesNewRomanPSMT" w:cs="TimesNewRomanPSMT"/>
          <w:szCs w:val="24"/>
        </w:rPr>
        <w:t xml:space="preserve">Oskarsson and Nikkanen 2001, </w:t>
      </w:r>
      <w:r w:rsidRPr="00DC0259">
        <w:rPr>
          <w:rFonts w:ascii="TimesNewRomanPSMT" w:hAnsi="TimesNewRomanPSMT" w:cs="TimesNewRomanPSMT"/>
          <w:szCs w:val="24"/>
        </w:rPr>
        <w:t xml:space="preserve">Nikkanen 2009) and in </w:t>
      </w:r>
      <w:smartTag w:uri="urn:schemas-microsoft-com:office:smarttags" w:element="City">
        <w:r w:rsidRPr="00DC0259">
          <w:rPr>
            <w:rFonts w:ascii="TimesNewRomanPSMT" w:hAnsi="TimesNewRomanPSMT" w:cs="TimesNewRomanPSMT"/>
            <w:szCs w:val="24"/>
          </w:rPr>
          <w:t>Latvia</w:t>
        </w:r>
      </w:smartTag>
      <w:r w:rsidRPr="00DC0259">
        <w:rPr>
          <w:rFonts w:ascii="TimesNewRomanPSMT" w:hAnsi="TimesNewRomanPSMT" w:cs="TimesNewRomanPSMT"/>
          <w:szCs w:val="24"/>
        </w:rPr>
        <w:t xml:space="preserve"> (Zilins et al. 2009). Recently, also a small number of crossings between </w:t>
      </w:r>
      <w:r>
        <w:rPr>
          <w:rFonts w:ascii="TimesNewRomanPSMT" w:hAnsi="TimesNewRomanPSMT" w:cs="TimesNewRomanPSMT"/>
          <w:szCs w:val="24"/>
        </w:rPr>
        <w:t>certain</w:t>
      </w:r>
      <w:r w:rsidRPr="00DC0259">
        <w:rPr>
          <w:rFonts w:ascii="TimesNewRomanPSMT" w:hAnsi="TimesNewRomanPSMT" w:cs="TimesNewRomanPSMT"/>
          <w:szCs w:val="24"/>
        </w:rPr>
        <w:t xml:space="preserve"> forms have been produced in order to find new, decorative tree forms for ornamental use. New forms raised this way are crossings between the red coloured spruce (</w:t>
      </w:r>
      <w:r w:rsidRPr="00DC0259">
        <w:rPr>
          <w:i/>
          <w:iCs/>
          <w:szCs w:val="24"/>
        </w:rPr>
        <w:t xml:space="preserve">Picea abies </w:t>
      </w:r>
      <w:r w:rsidRPr="00DC0259">
        <w:rPr>
          <w:szCs w:val="24"/>
        </w:rPr>
        <w:t xml:space="preserve">f. </w:t>
      </w:r>
      <w:r w:rsidRPr="00DC0259">
        <w:rPr>
          <w:i/>
          <w:iCs/>
          <w:szCs w:val="24"/>
        </w:rPr>
        <w:t>cruenta</w:t>
      </w:r>
      <w:r w:rsidRPr="00DC0259">
        <w:rPr>
          <w:rFonts w:ascii="TimesNewRomanPSMT" w:hAnsi="TimesNewRomanPSMT" w:cs="TimesNewRomanPSMT"/>
          <w:szCs w:val="24"/>
        </w:rPr>
        <w:t xml:space="preserve">), the weeping spruce </w:t>
      </w:r>
      <w:r w:rsidRPr="00DC0259">
        <w:rPr>
          <w:szCs w:val="24"/>
        </w:rPr>
        <w:t>(</w:t>
      </w:r>
      <w:r w:rsidRPr="00DC0259">
        <w:rPr>
          <w:i/>
          <w:iCs/>
          <w:szCs w:val="24"/>
        </w:rPr>
        <w:t xml:space="preserve">P. abies </w:t>
      </w:r>
      <w:r w:rsidRPr="00DC0259">
        <w:rPr>
          <w:szCs w:val="24"/>
        </w:rPr>
        <w:t xml:space="preserve">f. </w:t>
      </w:r>
      <w:r w:rsidRPr="00DC0259">
        <w:rPr>
          <w:i/>
          <w:iCs/>
          <w:szCs w:val="24"/>
        </w:rPr>
        <w:t>pendula</w:t>
      </w:r>
      <w:r w:rsidRPr="00DC0259">
        <w:rPr>
          <w:rFonts w:ascii="TimesNewRomanPSMT" w:hAnsi="TimesNewRomanPSMT" w:cs="TimesNewRomanPSMT"/>
          <w:szCs w:val="24"/>
        </w:rPr>
        <w:t>) and the compact globe spruce (</w:t>
      </w:r>
      <w:r w:rsidRPr="00DC0259">
        <w:rPr>
          <w:i/>
          <w:iCs/>
          <w:szCs w:val="24"/>
        </w:rPr>
        <w:t xml:space="preserve">P. abies </w:t>
      </w:r>
      <w:r w:rsidRPr="00DC0259">
        <w:rPr>
          <w:szCs w:val="24"/>
        </w:rPr>
        <w:t xml:space="preserve">f. </w:t>
      </w:r>
      <w:r w:rsidRPr="00DC0259">
        <w:rPr>
          <w:i/>
          <w:iCs/>
          <w:szCs w:val="24"/>
        </w:rPr>
        <w:t>globosa</w:t>
      </w:r>
      <w:r w:rsidRPr="00DC0259">
        <w:rPr>
          <w:szCs w:val="24"/>
        </w:rPr>
        <w:t xml:space="preserve">) </w:t>
      </w:r>
      <w:r w:rsidRPr="00DC0259">
        <w:rPr>
          <w:rFonts w:ascii="TimesNewRomanPSMT" w:hAnsi="TimesNewRomanPSMT" w:cs="TimesNewRomanPSMT"/>
          <w:szCs w:val="24"/>
        </w:rPr>
        <w:t>(</w:t>
      </w:r>
      <w:r>
        <w:rPr>
          <w:rFonts w:ascii="TimesNewRomanPSMT" w:hAnsi="TimesNewRomanPSMT" w:cs="TimesNewRomanPSMT"/>
          <w:szCs w:val="24"/>
        </w:rPr>
        <w:t>Lehtonen and Nikkanen 2008</w:t>
      </w:r>
      <w:r w:rsidRPr="00DC0259">
        <w:rPr>
          <w:rFonts w:ascii="TimesNewRomanPSMT" w:hAnsi="TimesNewRomanPSMT" w:cs="TimesNewRomanPSMT"/>
          <w:szCs w:val="24"/>
        </w:rPr>
        <w:t>).</w:t>
      </w:r>
    </w:p>
    <w:p w:rsidR="00C47A76" w:rsidRDefault="00C47A76" w:rsidP="00D84364">
      <w:pPr>
        <w:autoSpaceDE w:val="0"/>
        <w:autoSpaceDN w:val="0"/>
        <w:adjustRightInd w:val="0"/>
        <w:spacing w:after="0" w:line="480" w:lineRule="auto"/>
        <w:rPr>
          <w:szCs w:val="24"/>
        </w:rPr>
      </w:pPr>
    </w:p>
    <w:p w:rsidR="00C47A76" w:rsidRDefault="00C47A76" w:rsidP="00D84364">
      <w:pPr>
        <w:autoSpaceDE w:val="0"/>
        <w:autoSpaceDN w:val="0"/>
        <w:adjustRightInd w:val="0"/>
        <w:spacing w:after="0" w:line="480" w:lineRule="auto"/>
      </w:pPr>
      <w:r>
        <w:t>An effective propagation method is a prerequisite for u</w:t>
      </w:r>
      <w:r w:rsidRPr="007A33EC">
        <w:t>tilisation</w:t>
      </w:r>
      <w:r>
        <w:t xml:space="preserve"> of the natural mutants or bred ornamental varieties of conifers. Characters of a special tree form are based on the favourable combination of genes carried by an individual. In order to produce similar phenotypes, this genotype has to be kept unchanged. This can only be done by using vegetative propagation. In conifers, potential vegetative propagation methods include different grafting techniques, rooted cuttings and tissue culture. Grafting as a propagation method works generally well in coniferous species, but is labour intensive and has only moderate multiplication rate (Dirr and Heuser 2006).  Higher multiplication rates can be achieved by rooting shoot cuttings, but the applicability of the method varies remarkably among coniferous species (Dirr and Heuser 2006). Compared with grafting and rooting shoot cuttings, tissue culture has the highest multiplication rate. However, in conifers tissue culture can only be initiated from young explants, normally from seed embryos. Development of tissue culture techniques is currently taking place; the first report of propagation of 10-year-old white spruces by somatic embryogenesis has recently been published (Klimazewska et al. 2011).  The method is, however, not yet suitable for routine multiplication of conifers with well-known characteristics, like the trees selected for ornamental use.</w:t>
      </w:r>
    </w:p>
    <w:p w:rsidR="00C47A76" w:rsidRDefault="00C47A76" w:rsidP="00D84364">
      <w:pPr>
        <w:autoSpaceDE w:val="0"/>
        <w:autoSpaceDN w:val="0"/>
        <w:adjustRightInd w:val="0"/>
        <w:spacing w:after="0" w:line="480" w:lineRule="auto"/>
      </w:pPr>
    </w:p>
    <w:p w:rsidR="00C47A76" w:rsidRDefault="00C47A76" w:rsidP="00D84364">
      <w:pPr>
        <w:autoSpaceDE w:val="0"/>
        <w:autoSpaceDN w:val="0"/>
        <w:adjustRightInd w:val="0"/>
        <w:spacing w:after="0" w:line="480" w:lineRule="auto"/>
      </w:pPr>
      <w:r w:rsidRPr="005160DB">
        <w:t>Of the Nordic conifers, Norway spruce (</w:t>
      </w:r>
      <w:r w:rsidRPr="005160DB">
        <w:rPr>
          <w:i/>
        </w:rPr>
        <w:t>Picea abies</w:t>
      </w:r>
      <w:r w:rsidRPr="005160DB">
        <w:t xml:space="preserve">) is the species having the biggest number of recorded </w:t>
      </w:r>
      <w:r>
        <w:t>spec</w:t>
      </w:r>
      <w:r w:rsidRPr="005160DB">
        <w:t>ial forms</w:t>
      </w:r>
      <w:r>
        <w:t xml:space="preserve"> </w:t>
      </w:r>
      <w:r w:rsidRPr="00595877">
        <w:t>(</w:t>
      </w:r>
      <w:r w:rsidRPr="00DA394B">
        <w:t>Oskarsson and Nikkanen 2001)</w:t>
      </w:r>
      <w:r w:rsidRPr="005160DB">
        <w:t xml:space="preserve">, thus also providing </w:t>
      </w:r>
      <w:r>
        <w:t>the best</w:t>
      </w:r>
      <w:r w:rsidRPr="005160DB">
        <w:t xml:space="preserve"> opportunities for selecting new ornamental</w:t>
      </w:r>
      <w:r>
        <w:t>s for harsh conditions</w:t>
      </w:r>
      <w:r w:rsidRPr="00595877">
        <w:t>.</w:t>
      </w:r>
      <w:r w:rsidRPr="005160DB">
        <w:t xml:space="preserve"> I</w:t>
      </w:r>
      <w:r>
        <w:t xml:space="preserve">n Norway spruce, rooting of shoot cuttings is successful and could be used for propagation of the selected forms. Propagation of  the cuttings in Norway spruce has been studied already for a long time (see e.g. Farrar 1939), in effort to apply it for tree breeding and reforestation purposes (Kleinschmit et al. 1973, Kleinschmit and Schmidt 1977, Sonesson and Hannerzt 2002, Mikola 2009). There is, however, only some information on propagation of ornamental forms published </w:t>
      </w:r>
      <w:r w:rsidRPr="00A05E3F">
        <w:t xml:space="preserve">(Kelly 1972; Oliver </w:t>
      </w:r>
      <w:r>
        <w:t>and</w:t>
      </w:r>
      <w:r w:rsidRPr="00A05E3F">
        <w:t xml:space="preserve"> Nelson 1957; Iseli </w:t>
      </w:r>
      <w:r>
        <w:t>and</w:t>
      </w:r>
      <w:r w:rsidRPr="00A05E3F">
        <w:t xml:space="preserve"> Van Meter 1980).</w:t>
      </w:r>
      <w:r>
        <w:t xml:space="preserve"> Generally, the recommended conditions for rooting shoot cuttings of spruce and the results of rooting following different treatments vary extensively, and thus it can be concluded that local conditions and genotypes should always be considered in order to achieve commercially satisfactory results (Dirr and Heuser 2006).</w:t>
      </w:r>
    </w:p>
    <w:p w:rsidR="00C47A76" w:rsidRDefault="00C47A76" w:rsidP="00D84364">
      <w:pPr>
        <w:autoSpaceDE w:val="0"/>
        <w:autoSpaceDN w:val="0"/>
        <w:adjustRightInd w:val="0"/>
        <w:spacing w:after="0" w:line="480" w:lineRule="auto"/>
      </w:pPr>
    </w:p>
    <w:p w:rsidR="00C47A76" w:rsidRDefault="00C47A76" w:rsidP="00D84364">
      <w:pPr>
        <w:autoSpaceDE w:val="0"/>
        <w:autoSpaceDN w:val="0"/>
        <w:adjustRightInd w:val="0"/>
        <w:spacing w:after="0" w:line="480" w:lineRule="auto"/>
      </w:pPr>
      <w:r>
        <w:t xml:space="preserve">The aim of the present study was to examine the </w:t>
      </w:r>
      <w:r w:rsidRPr="00321172">
        <w:t>propagation ability of N</w:t>
      </w:r>
      <w:r>
        <w:t xml:space="preserve">orway spruce genotypes having potential to be used in landscaping under harsh environment, using rooting of shoot cuttings as propagation method. In addition of different genotypes representing varying growth habits, multiple factors potentially affecting success of rooting, such as donor age, timing of propagation, type and length of cutting, and rooting medium were examined in order to find the best options for production of  new, hardy ornamentals for Northern conditions. </w:t>
      </w:r>
    </w:p>
    <w:p w:rsidR="00C47A76" w:rsidRPr="000B75D6" w:rsidRDefault="00C47A76" w:rsidP="00DD0247">
      <w:pPr>
        <w:autoSpaceDE w:val="0"/>
        <w:autoSpaceDN w:val="0"/>
        <w:adjustRightInd w:val="0"/>
        <w:spacing w:after="0" w:line="480" w:lineRule="auto"/>
      </w:pPr>
    </w:p>
    <w:p w:rsidR="00C47A76" w:rsidRDefault="00C47A76" w:rsidP="00DD0247">
      <w:pPr>
        <w:spacing w:line="480" w:lineRule="auto"/>
        <w:rPr>
          <w:b/>
        </w:rPr>
      </w:pPr>
      <w:r>
        <w:rPr>
          <w:b/>
        </w:rPr>
        <w:t>Material and methods</w:t>
      </w:r>
    </w:p>
    <w:p w:rsidR="00C47A76" w:rsidRDefault="00C47A76" w:rsidP="00DD0247">
      <w:pPr>
        <w:spacing w:line="480" w:lineRule="auto"/>
        <w:rPr>
          <w:i/>
        </w:rPr>
      </w:pPr>
      <w:r w:rsidRPr="00850CF7">
        <w:rPr>
          <w:i/>
        </w:rPr>
        <w:t xml:space="preserve">Plant </w:t>
      </w:r>
      <w:r>
        <w:rPr>
          <w:i/>
        </w:rPr>
        <w:t>material</w:t>
      </w:r>
    </w:p>
    <w:p w:rsidR="00C47A76" w:rsidRDefault="00C47A76" w:rsidP="004143AD">
      <w:pPr>
        <w:spacing w:after="240" w:line="480" w:lineRule="auto"/>
      </w:pPr>
      <w:r>
        <w:t>In its genetic register, the Finnish Forest Research Institute (Metla) has records of 1850 individual trees that are genetic deviants of our native tree species. The number of deviant Norway spruce trees in the register is 950. Many of these deviant trees have also been conserved in clone archives and arboretums, some of which have offered material for this study.</w:t>
      </w:r>
    </w:p>
    <w:p w:rsidR="00C47A76" w:rsidRPr="00FC4B4D" w:rsidRDefault="00C47A76" w:rsidP="00DD0247">
      <w:pPr>
        <w:spacing w:line="480" w:lineRule="auto"/>
      </w:pPr>
      <w:r>
        <w:t xml:space="preserve">The main criteria for the selection of special forms for the present study were their appearance and potential as an ornamental </w:t>
      </w:r>
      <w:commentRangeStart w:id="39"/>
      <w:r>
        <w:t>tree</w:t>
      </w:r>
      <w:commentRangeEnd w:id="39"/>
      <w:r>
        <w:rPr>
          <w:rStyle w:val="CommentReference"/>
        </w:rPr>
        <w:commentReference w:id="39"/>
      </w:r>
      <w:r>
        <w:t xml:space="preserve">. In addition, the selected genotypes had to be available in arboretums or clone archives in </w:t>
      </w:r>
      <w:commentRangeStart w:id="40"/>
      <w:r>
        <w:t>such numbers that allow collection of numerous shoots</w:t>
      </w:r>
      <w:commentRangeEnd w:id="40"/>
      <w:r>
        <w:rPr>
          <w:rStyle w:val="CommentReference"/>
        </w:rPr>
        <w:commentReference w:id="40"/>
      </w:r>
      <w:r>
        <w:t>. Genotypes representing different forms were selected following the specifications obtained from the landscaping professionals: low-growing forms with no apical dominance, erect forms with pendulous growth, globular forms with reduced growth and forms with special color of needles (Figure 1). Shoot material used as cuttings was collected mainly from rather old donor trees, but in some cases also younger material, i.e. donors rejuvenilised by grafting on seedling stock, was available (Table 1). The origin, age, growth habit, and needle colour, characteristics of all the material, are presented in Table 1.</w:t>
      </w:r>
    </w:p>
    <w:p w:rsidR="00C47A76" w:rsidRDefault="00C47A76" w:rsidP="00DD0247">
      <w:pPr>
        <w:spacing w:line="480" w:lineRule="auto"/>
      </w:pPr>
      <w:r>
        <w:rPr>
          <w:i/>
        </w:rPr>
        <w:t>Preparation of cuttings</w:t>
      </w:r>
    </w:p>
    <w:p w:rsidR="00C47A76" w:rsidRDefault="00C47A76" w:rsidP="004143AD">
      <w:pPr>
        <w:spacing w:after="240" w:line="480" w:lineRule="auto"/>
      </w:pPr>
      <w:r>
        <w:t xml:space="preserve">Shoots for cutting propagation were collected from six different locations: old clone archives at Imatra and Punkaharju, a field experiment and a propagation garden located also at Punkaharju, a young stand in Tuusula, and from private arboretum in Mäntsälä (Table 1). Shoots used as cuttings were not taken directly from the donor trees, </w:t>
      </w:r>
      <w:commentRangeStart w:id="41"/>
      <w:r>
        <w:t xml:space="preserve">but bigger branches </w:t>
      </w:r>
      <w:commentRangeEnd w:id="41"/>
      <w:r>
        <w:rPr>
          <w:rStyle w:val="CommentReference"/>
        </w:rPr>
        <w:commentReference w:id="41"/>
      </w:r>
      <w:r>
        <w:t xml:space="preserve">were first excised and </w:t>
      </w:r>
      <w:commentRangeStart w:id="42"/>
      <w:r>
        <w:t>stored.</w:t>
      </w:r>
      <w:commentRangeEnd w:id="42"/>
      <w:r>
        <w:rPr>
          <w:rStyle w:val="CommentReference"/>
        </w:rPr>
        <w:commentReference w:id="42"/>
      </w:r>
      <w:r>
        <w:t xml:space="preserve"> Later these branches were used as source of cuttings. In upright growing forms of more than five meters in height, branches were cut from the second quarter of the crown from the top, and from shorter and dwarf trees all the crown was used.</w:t>
      </w:r>
    </w:p>
    <w:p w:rsidR="00C47A76" w:rsidRDefault="00C47A76" w:rsidP="004143AD">
      <w:pPr>
        <w:spacing w:after="240" w:line="480" w:lineRule="auto"/>
      </w:pPr>
      <w:r>
        <w:t>For the first experiment established in March the branches were collected from 8 to 12 weeks before establishment of the experiment. The collecting took place on 15</w:t>
      </w:r>
      <w:r w:rsidRPr="005B75B3">
        <w:rPr>
          <w:vertAlign w:val="superscript"/>
        </w:rPr>
        <w:t>th</w:t>
      </w:r>
      <w:r>
        <w:t xml:space="preserve"> of December in Mäntsälä, on 17</w:t>
      </w:r>
      <w:r w:rsidRPr="005B75B3">
        <w:rPr>
          <w:vertAlign w:val="superscript"/>
        </w:rPr>
        <w:t>th</w:t>
      </w:r>
      <w:r>
        <w:t xml:space="preserve"> of December in Tuusula, on 11</w:t>
      </w:r>
      <w:r w:rsidRPr="005B75B3">
        <w:rPr>
          <w:vertAlign w:val="superscript"/>
        </w:rPr>
        <w:t>th</w:t>
      </w:r>
      <w:r>
        <w:t xml:space="preserve"> of January</w:t>
      </w:r>
      <w:r w:rsidRPr="00F1269A">
        <w:t xml:space="preserve"> </w:t>
      </w:r>
      <w:r>
        <w:t>in Punkaharju and on 18</w:t>
      </w:r>
      <w:r w:rsidRPr="005B75B3">
        <w:rPr>
          <w:vertAlign w:val="superscript"/>
        </w:rPr>
        <w:t>th</w:t>
      </w:r>
      <w:r>
        <w:t xml:space="preserve"> of January</w:t>
      </w:r>
      <w:r w:rsidRPr="00371246">
        <w:t xml:space="preserve"> </w:t>
      </w:r>
      <w:r>
        <w:t xml:space="preserve">in Imatra. The branch material was stored </w:t>
      </w:r>
      <w:commentRangeStart w:id="43"/>
      <w:r>
        <w:t>in boxes with snow</w:t>
      </w:r>
      <w:commentRangeEnd w:id="43"/>
      <w:r>
        <w:rPr>
          <w:rStyle w:val="CommentReference"/>
        </w:rPr>
        <w:commentReference w:id="43"/>
      </w:r>
      <w:r>
        <w:t xml:space="preserve">, at the temperature of -6°C in Ruotsinkylä and </w:t>
      </w:r>
      <w:r w:rsidRPr="00756C19">
        <w:t>-5°C</w:t>
      </w:r>
      <w:r>
        <w:t xml:space="preserve"> in Punkaharju. The experiment was established within four days, from 9</w:t>
      </w:r>
      <w:r w:rsidRPr="00B420FC">
        <w:rPr>
          <w:vertAlign w:val="superscript"/>
        </w:rPr>
        <w:t>th</w:t>
      </w:r>
      <w:r>
        <w:t xml:space="preserve"> to 12</w:t>
      </w:r>
      <w:r w:rsidRPr="00B420FC">
        <w:rPr>
          <w:vertAlign w:val="superscript"/>
        </w:rPr>
        <w:t>th</w:t>
      </w:r>
      <w:r>
        <w:t xml:space="preserve"> of March.</w:t>
      </w:r>
    </w:p>
    <w:p w:rsidR="00C47A76" w:rsidRDefault="00C47A76" w:rsidP="004143AD">
      <w:pPr>
        <w:spacing w:after="240" w:line="480" w:lineRule="auto"/>
      </w:pPr>
      <w:r>
        <w:t>For the second experiment established in August the branch material was collected some days before the establishment of the rooting experiment, between 11</w:t>
      </w:r>
      <w:r w:rsidRPr="00371246">
        <w:rPr>
          <w:vertAlign w:val="superscript"/>
        </w:rPr>
        <w:t>th</w:t>
      </w:r>
      <w:r>
        <w:t xml:space="preserve"> and 16</w:t>
      </w:r>
      <w:r w:rsidRPr="00371246">
        <w:rPr>
          <w:vertAlign w:val="superscript"/>
        </w:rPr>
        <w:t>th</w:t>
      </w:r>
      <w:r>
        <w:t xml:space="preserve"> of August, and the cutting preparation and insertion into </w:t>
      </w:r>
      <w:commentRangeStart w:id="44"/>
      <w:r>
        <w:t xml:space="preserve">rooting media </w:t>
      </w:r>
      <w:commentRangeEnd w:id="44"/>
      <w:r>
        <w:rPr>
          <w:rStyle w:val="CommentReference"/>
        </w:rPr>
        <w:commentReference w:id="44"/>
      </w:r>
      <w:r>
        <w:t>took place from 17</w:t>
      </w:r>
      <w:r w:rsidRPr="00371246">
        <w:rPr>
          <w:vertAlign w:val="superscript"/>
        </w:rPr>
        <w:t>th</w:t>
      </w:r>
      <w:r>
        <w:t xml:space="preserve"> to 19</w:t>
      </w:r>
      <w:r w:rsidRPr="00371246">
        <w:rPr>
          <w:vertAlign w:val="superscript"/>
        </w:rPr>
        <w:t>th</w:t>
      </w:r>
      <w:r>
        <w:t xml:space="preserve"> of August. After collection the material was stored under moist conditions in cold storage, at the temperature of +2-+4°C.</w:t>
      </w:r>
    </w:p>
    <w:p w:rsidR="00C47A76" w:rsidRDefault="00C47A76" w:rsidP="00DD0247">
      <w:pPr>
        <w:spacing w:line="480" w:lineRule="auto"/>
      </w:pPr>
      <w:r>
        <w:t xml:space="preserve">Only lateral shoot tips representing the youngest growth were used for cuttings, but two different types of cutting preparation were applied. In each ornamental form, half of the material was prepared by excising the shoot near to base (plain cuttings), while the other half was torn off so that a heel of previous year’s growth was left on the cutting (cuttings with the heel). Finally, the heel was carefully trimmed with a </w:t>
      </w:r>
      <w:commentRangeStart w:id="45"/>
      <w:r>
        <w:t>knife</w:t>
      </w:r>
      <w:commentRangeEnd w:id="45"/>
      <w:r>
        <w:rPr>
          <w:rStyle w:val="CommentReference"/>
        </w:rPr>
        <w:commentReference w:id="45"/>
      </w:r>
      <w:r>
        <w:t>.</w:t>
      </w:r>
    </w:p>
    <w:p w:rsidR="00C47A76" w:rsidRDefault="00C47A76" w:rsidP="00DD0247">
      <w:pPr>
        <w:spacing w:line="480" w:lineRule="auto"/>
        <w:rPr>
          <w:i/>
        </w:rPr>
      </w:pPr>
    </w:p>
    <w:p w:rsidR="00C47A76" w:rsidRDefault="00C47A76" w:rsidP="00DD0247">
      <w:pPr>
        <w:spacing w:line="480" w:lineRule="auto"/>
        <w:rPr>
          <w:i/>
        </w:rPr>
      </w:pPr>
      <w:r>
        <w:rPr>
          <w:i/>
        </w:rPr>
        <w:t>Rooting experiments</w:t>
      </w:r>
    </w:p>
    <w:p w:rsidR="00C47A76" w:rsidRDefault="00C47A76" w:rsidP="004143AD">
      <w:pPr>
        <w:spacing w:after="240" w:line="480" w:lineRule="auto"/>
      </w:pPr>
      <w:r>
        <w:t xml:space="preserve">Two types of rooting media were used both in March and April experiments: the mixture of </w:t>
      </w:r>
      <w:r w:rsidRPr="00321172">
        <w:t xml:space="preserve">fertilised </w:t>
      </w:r>
      <w:r>
        <w:t xml:space="preserve">peat (White 420 W F6, Kekkilä, Finland) and vermiculite in proportion of 50:50, and the  mixture of Spruce-Rhododendron Soil™ </w:t>
      </w:r>
      <w:r w:rsidRPr="00321172">
        <w:t>(Kekkilä),</w:t>
      </w:r>
      <w:r>
        <w:t xml:space="preserve"> bark and vermiculite in proportion of 15:15:70.</w:t>
      </w:r>
    </w:p>
    <w:p w:rsidR="00C47A76" w:rsidRDefault="00C47A76" w:rsidP="00F4034C">
      <w:pPr>
        <w:autoSpaceDE w:val="0"/>
        <w:autoSpaceDN w:val="0"/>
        <w:adjustRightInd w:val="0"/>
        <w:spacing w:after="0" w:line="480" w:lineRule="auto"/>
      </w:pPr>
      <w:r>
        <w:t>The both experiments were conducted using a split-split-plot design with the rooting media as a main plot factor, the ornamental form as sub-plot factor and the cutting type as split sub-plot factor. To control the variation in rooting conditions</w:t>
      </w:r>
      <w:r w:rsidRPr="004E59C0">
        <w:t xml:space="preserve"> </w:t>
      </w:r>
      <w:r>
        <w:t>within</w:t>
      </w:r>
      <w:r w:rsidRPr="004E59C0">
        <w:t xml:space="preserve"> the greenhouse</w:t>
      </w:r>
      <w:r>
        <w:t>, the experiment was split into two blocks.</w:t>
      </w:r>
    </w:p>
    <w:p w:rsidR="00C47A76" w:rsidRDefault="00C47A76" w:rsidP="00F4034C">
      <w:pPr>
        <w:autoSpaceDE w:val="0"/>
        <w:autoSpaceDN w:val="0"/>
        <w:adjustRightInd w:val="0"/>
        <w:spacing w:after="0"/>
      </w:pPr>
    </w:p>
    <w:p w:rsidR="00C47A76" w:rsidRDefault="00C47A76" w:rsidP="00F4034C">
      <w:pPr>
        <w:autoSpaceDE w:val="0"/>
        <w:autoSpaceDN w:val="0"/>
        <w:adjustRightInd w:val="0"/>
        <w:spacing w:after="0" w:line="480" w:lineRule="auto"/>
      </w:pPr>
      <w:r>
        <w:t>In the March experiment, both blocks were divided into two main plots, one containing seven growing boxes of peat-vermiculite rooting medium and the other containing seven boxes of Spruce- Rhododendron soil-bark-vermiculite medium,  ie. altogether of 14 boxes within the block and 28 in the whole experiment. In the August experiment, the main plots consisted of eight boxes of each medium ie. altogether the total of 32 boxes in the whole experiment. In each box, there was room for 200 cuttings, which was, in the most cases, divided into two ornamental forms (sub-plot factor). In every form, half of the cuttings were plain and the other half with heel (split sub-plot factor). The number of the cuttings per</w:t>
      </w:r>
      <w:r w:rsidRPr="000934A5">
        <w:rPr>
          <w:lang w:val="en-GB"/>
        </w:rPr>
        <w:t xml:space="preserve"> </w:t>
      </w:r>
      <w:r>
        <w:rPr>
          <w:lang w:val="en-GB"/>
        </w:rPr>
        <w:t>ornamental</w:t>
      </w:r>
      <w:r>
        <w:t xml:space="preserve"> form-cutting type-rooting medium –combination was 50, i.e. 400 cuttings were rooted per each form, except in a few cases, in which there was not material enough for that, and thus the number of the cuttings in some split sub-plots was </w:t>
      </w:r>
      <w:r w:rsidRPr="00B25AC9">
        <w:t>25 at the minimum.</w:t>
      </w:r>
      <w:r>
        <w:t xml:space="preserve">  Location of the cutting types was randomized within the forms, and the location of forms was randomized within the boxes containig the same rooting media. Location of the rooting media was randomized within the blocks.</w:t>
      </w:r>
      <w:r w:rsidDel="00721FED">
        <w:t xml:space="preserve"> </w:t>
      </w:r>
    </w:p>
    <w:p w:rsidR="00C47A76" w:rsidRDefault="00C47A76" w:rsidP="00DD0247">
      <w:pPr>
        <w:autoSpaceDE w:val="0"/>
        <w:autoSpaceDN w:val="0"/>
        <w:adjustRightInd w:val="0"/>
        <w:spacing w:after="0" w:line="480" w:lineRule="auto"/>
        <w:rPr>
          <w:rFonts w:ascii="Times-Roman" w:hAnsi="Times-Roman" w:cs="Times-Roman"/>
          <w:szCs w:val="24"/>
        </w:rPr>
      </w:pPr>
      <w:r>
        <w:t xml:space="preserve">Rooting experiment was established at Punkaharju </w:t>
      </w:r>
      <w:r w:rsidRPr="00C908F9">
        <w:t>(</w:t>
      </w:r>
      <w:r w:rsidRPr="00C908F9">
        <w:rPr>
          <w:szCs w:val="24"/>
        </w:rPr>
        <w:t>N61°48’, E29°20’)</w:t>
      </w:r>
      <w:r>
        <w:t xml:space="preserve"> in the greenhouse equipped with bottom heat and controllable growing conditions. The  air temperature  in the greenhouse was set to 15°C, and the temperature of rooting media to 22°C. The air humidity was regulated by an automatic mist system, and targeted to 80 - 90 %. Additional light</w:t>
      </w:r>
      <w:r w:rsidRPr="00896869">
        <w:rPr>
          <w:szCs w:val="24"/>
        </w:rPr>
        <w:t xml:space="preserve"> </w:t>
      </w:r>
      <w:r w:rsidRPr="008467CB">
        <w:rPr>
          <w:rFonts w:ascii="Times-Roman" w:hAnsi="Times-Roman" w:cs="Times-Roman"/>
          <w:szCs w:val="24"/>
        </w:rPr>
        <w:t>was applied during rooting</w:t>
      </w:r>
      <w:r>
        <w:rPr>
          <w:rFonts w:ascii="Times-Roman" w:hAnsi="Times-Roman" w:cs="Times-Roman"/>
          <w:szCs w:val="24"/>
        </w:rPr>
        <w:t xml:space="preserve"> when necessary</w:t>
      </w:r>
      <w:r w:rsidRPr="008467CB">
        <w:rPr>
          <w:rFonts w:ascii="Times-Roman" w:hAnsi="Times-Roman" w:cs="Times-Roman"/>
          <w:szCs w:val="24"/>
        </w:rPr>
        <w:t xml:space="preserve">, </w:t>
      </w:r>
      <w:r>
        <w:rPr>
          <w:rFonts w:ascii="Times-Roman" w:hAnsi="Times-Roman" w:cs="Times-Roman"/>
          <w:szCs w:val="24"/>
        </w:rPr>
        <w:t xml:space="preserve">and </w:t>
      </w:r>
      <w:r w:rsidRPr="008467CB">
        <w:rPr>
          <w:rFonts w:ascii="Times-Roman" w:hAnsi="Times-Roman" w:cs="Times-Roman"/>
          <w:szCs w:val="24"/>
        </w:rPr>
        <w:t xml:space="preserve">set to </w:t>
      </w:r>
      <w:r w:rsidRPr="00321172">
        <w:rPr>
          <w:rFonts w:ascii="Times-Roman" w:hAnsi="Times-Roman" w:cs="Times-Roman"/>
          <w:szCs w:val="24"/>
        </w:rPr>
        <w:t>12h/12h day/ni</w:t>
      </w:r>
      <w:r w:rsidRPr="00D91412">
        <w:rPr>
          <w:rFonts w:ascii="Times-Roman" w:hAnsi="Times-Roman" w:cs="Times-Roman"/>
          <w:szCs w:val="24"/>
        </w:rPr>
        <w:t xml:space="preserve">ght photoperiod so that the minimum of 12 000 </w:t>
      </w:r>
      <w:commentRangeStart w:id="46"/>
      <w:r w:rsidRPr="00D91412">
        <w:rPr>
          <w:rFonts w:ascii="Times-Roman" w:hAnsi="Times-Roman" w:cs="Times-Roman"/>
          <w:szCs w:val="24"/>
        </w:rPr>
        <w:t>lux</w:t>
      </w:r>
      <w:commentRangeEnd w:id="46"/>
      <w:r>
        <w:rPr>
          <w:rStyle w:val="CommentReference"/>
        </w:rPr>
        <w:commentReference w:id="46"/>
      </w:r>
      <w:r w:rsidRPr="00D91412">
        <w:rPr>
          <w:rFonts w:ascii="Times-Roman" w:hAnsi="Times-Roman" w:cs="Times-Roman"/>
          <w:szCs w:val="24"/>
        </w:rPr>
        <w:t xml:space="preserve"> </w:t>
      </w:r>
      <w:r>
        <w:rPr>
          <w:rFonts w:ascii="Times-Roman" w:hAnsi="Times-Roman" w:cs="Times-Roman"/>
          <w:szCs w:val="24"/>
        </w:rPr>
        <w:t xml:space="preserve">of light  </w:t>
      </w:r>
      <w:r w:rsidRPr="00D91412">
        <w:rPr>
          <w:rFonts w:ascii="Times-Roman" w:hAnsi="Times-Roman" w:cs="Times-Roman"/>
          <w:szCs w:val="24"/>
        </w:rPr>
        <w:t>during the day period was achieved.</w:t>
      </w:r>
    </w:p>
    <w:p w:rsidR="00C47A76" w:rsidRDefault="00C47A76" w:rsidP="00DD0247">
      <w:pPr>
        <w:spacing w:line="480" w:lineRule="auto"/>
        <w:rPr>
          <w:i/>
        </w:rPr>
      </w:pPr>
      <w:r>
        <w:t xml:space="preserve">Fungicide treatment was applied in the both experiments. Spraying of the cuttings was carried out in two- week intervals using 0.07 % Topsin M® </w:t>
      </w:r>
      <w:r w:rsidRPr="00CB4705">
        <w:t>(Nippon Soda Ltd, Japan). I</w:t>
      </w:r>
      <w:r>
        <w:t>n addition, when fungal growth was observed on the media, spraying with 0.3 % Tirama 50™® (Kemira Agro, Finland) was applied.</w:t>
      </w:r>
    </w:p>
    <w:p w:rsidR="00C47A76" w:rsidRDefault="00C47A76" w:rsidP="00DD0247">
      <w:pPr>
        <w:spacing w:line="480" w:lineRule="auto"/>
        <w:rPr>
          <w:i/>
        </w:rPr>
      </w:pPr>
      <w:r>
        <w:rPr>
          <w:i/>
        </w:rPr>
        <w:t>Observations and measurements</w:t>
      </w:r>
    </w:p>
    <w:p w:rsidR="00C47A76" w:rsidRPr="008B6CF1" w:rsidRDefault="00C47A76" w:rsidP="004143AD">
      <w:pPr>
        <w:spacing w:after="240" w:line="480" w:lineRule="auto"/>
      </w:pPr>
      <w:r>
        <w:t>Observations and measurements of the March experiment started 12 weeks after shoot immersion, and continued for 4 weeks from 6</w:t>
      </w:r>
      <w:r w:rsidRPr="001C4A8D">
        <w:rPr>
          <w:vertAlign w:val="superscript"/>
        </w:rPr>
        <w:t>th</w:t>
      </w:r>
      <w:r>
        <w:t xml:space="preserve"> to 30</w:t>
      </w:r>
      <w:r w:rsidRPr="001C4A8D">
        <w:rPr>
          <w:vertAlign w:val="superscript"/>
        </w:rPr>
        <w:t>th</w:t>
      </w:r>
      <w:r>
        <w:t xml:space="preserve"> of June. In the August experiment observations started also 12 weeks after establishment of the experiment, ie. 14</w:t>
      </w:r>
      <w:r w:rsidRPr="006F7DDD">
        <w:rPr>
          <w:vertAlign w:val="superscript"/>
        </w:rPr>
        <w:t>th</w:t>
      </w:r>
      <w:r>
        <w:t xml:space="preserve"> on November and continued until 30</w:t>
      </w:r>
      <w:r w:rsidRPr="006F7DDD">
        <w:rPr>
          <w:vertAlign w:val="superscript"/>
        </w:rPr>
        <w:t>th</w:t>
      </w:r>
      <w:r>
        <w:t xml:space="preserve"> of November.</w:t>
      </w:r>
    </w:p>
    <w:p w:rsidR="00C47A76" w:rsidRPr="006F7DDD" w:rsidRDefault="00C47A76" w:rsidP="004143AD">
      <w:pPr>
        <w:spacing w:after="240" w:line="480" w:lineRule="auto"/>
      </w:pPr>
      <w:r>
        <w:t>All the cuttings were observed and measured,</w:t>
      </w:r>
      <w:r w:rsidRPr="005F69E9">
        <w:t xml:space="preserve"> 4558 cutti</w:t>
      </w:r>
      <w:r>
        <w:t xml:space="preserve">ngs in the March experiment and 6250 in the August experiment. The measured traits were vitality and size of cutting, rooting of cutting and number of roots. Vitality was classified in three categories: alive and new shoot growth, alive but no new shoot growth, and dead. Length of cutting was measured, and the number of roots was counted. </w:t>
      </w:r>
    </w:p>
    <w:p w:rsidR="00C47A76" w:rsidRPr="00CB1219" w:rsidRDefault="00C47A76" w:rsidP="00DD0247">
      <w:pPr>
        <w:spacing w:line="480" w:lineRule="auto"/>
      </w:pPr>
      <w:r>
        <w:t>All the rooted cuttings were transplanted</w:t>
      </w:r>
      <w:r w:rsidRPr="00617D2D">
        <w:t xml:space="preserve"> into fertilised peat (White 420 W F6, Kekkilä), </w:t>
      </w:r>
      <w:r>
        <w:t>and their cultivation was continued in normal green house conditions. The vitality of the cuttings in the March experiment was observed again after the first growing season.</w:t>
      </w:r>
    </w:p>
    <w:p w:rsidR="00C47A76" w:rsidRPr="00850CF7" w:rsidRDefault="00C47A76" w:rsidP="00DD0247">
      <w:pPr>
        <w:spacing w:line="480" w:lineRule="auto"/>
        <w:rPr>
          <w:i/>
        </w:rPr>
      </w:pPr>
      <w:r>
        <w:rPr>
          <w:i/>
        </w:rPr>
        <w:t>Statistical analyses</w:t>
      </w:r>
    </w:p>
    <w:p w:rsidR="00C47A76" w:rsidRDefault="00C47A76" w:rsidP="004143AD">
      <w:pPr>
        <w:spacing w:after="240" w:line="480" w:lineRule="auto"/>
      </w:pPr>
      <w:r>
        <w:t xml:space="preserve">Statistical analyses were computed only for the data collected from the March experiment, due to low rooting success in the August experiment. Rooting percent for each split sub-plot was calculated </w:t>
      </w:r>
      <w:r w:rsidRPr="00CC2C52">
        <w:t>as the proportion of the cuttings with one or more roots of all cuttings inserted.</w:t>
      </w:r>
      <w:r>
        <w:t xml:space="preserve"> </w:t>
      </w:r>
    </w:p>
    <w:p w:rsidR="00C47A76" w:rsidRDefault="00C47A76" w:rsidP="004143AD">
      <w:pPr>
        <w:spacing w:after="240" w:line="480" w:lineRule="auto"/>
      </w:pPr>
      <w:r>
        <w:t>To evaluate the effect of the rooting media and cutting type on the rooting amongst the studied clones and families, a</w:t>
      </w:r>
      <w:r w:rsidRPr="00E02A06">
        <w:t xml:space="preserve"> mixed model analysis of variance (ANOVA) was computed for the rooting percent </w:t>
      </w:r>
      <w:r>
        <w:t>using a model adjusted for a split split-plot design randomized on complete blocks. The statistical model used, consisted of block (two levels), rooting media (two levels), clone or family (12 levels), cutting type (two levels) and their interactions as fixed factors (see Table 2). The model was built by testing block*media and block*clone or family within media as random factors. The block*media factor was omitted from the model as redundant, and thus, only block*clone or family within media was used as a random factor in the final model.</w:t>
      </w:r>
    </w:p>
    <w:p w:rsidR="00C47A76" w:rsidRDefault="00C47A76" w:rsidP="004143AD">
      <w:pPr>
        <w:spacing w:after="240" w:line="480" w:lineRule="auto"/>
      </w:pPr>
      <w:r>
        <w:t>Also a model for probability of rooting was developed using logistic regression analysis. Rooting medium, clone or family, needle colour, growth habit, age of donor tree, cutting type and block were tested as covariants for binary response variant (rooted or not). The best fit of the model was evaluated by stepwise addition of the covariants into the model, and by comparing the coefficient of determination (Nagelkerke’s R</w:t>
      </w:r>
      <w:r w:rsidRPr="003E7763">
        <w:rPr>
          <w:vertAlign w:val="superscript"/>
        </w:rPr>
        <w:t>2</w:t>
      </w:r>
      <w:r>
        <w:t>) and goodness of fit test variables (Hosmer and Lemeshow  χ</w:t>
      </w:r>
      <w:r w:rsidRPr="00894770">
        <w:rPr>
          <w:vertAlign w:val="superscript"/>
        </w:rPr>
        <w:t>2</w:t>
      </w:r>
      <w:r>
        <w:t>) computed for the different models. The best fitting model included rooting medium, needle colour, growth habit, and age of donor tree as factors (see Table 3).</w:t>
      </w:r>
    </w:p>
    <w:p w:rsidR="00C47A76" w:rsidRDefault="00C47A76" w:rsidP="004143AD">
      <w:pPr>
        <w:spacing w:after="240" w:line="480" w:lineRule="auto"/>
      </w:pPr>
      <w:r>
        <w:t>The relationship between the length of cuttings and rooting percent was tested with Pearson Correlation analysis. For the analysis, the mean cutting length per each split sub-blot was used.</w:t>
      </w:r>
    </w:p>
    <w:p w:rsidR="00C47A76" w:rsidRPr="00E02A06" w:rsidRDefault="00C47A76" w:rsidP="00DD0247">
      <w:pPr>
        <w:spacing w:line="480" w:lineRule="auto"/>
      </w:pPr>
      <w:r>
        <w:t>Prior to the parametric analyses, the distribution of the data was evaluated from residual plots. All the statistical analyses were performed using PASW (version 17.0).</w:t>
      </w:r>
    </w:p>
    <w:p w:rsidR="00C47A76" w:rsidRPr="00850CF7" w:rsidRDefault="00C47A76" w:rsidP="00DD0247">
      <w:pPr>
        <w:spacing w:line="480" w:lineRule="auto"/>
        <w:rPr>
          <w:i/>
        </w:rPr>
      </w:pPr>
    </w:p>
    <w:p w:rsidR="00C47A76" w:rsidRPr="00F43317" w:rsidRDefault="00C47A76" w:rsidP="00DD0247">
      <w:pPr>
        <w:spacing w:line="480" w:lineRule="auto"/>
        <w:rPr>
          <w:b/>
        </w:rPr>
      </w:pPr>
      <w:r w:rsidRPr="00F43317">
        <w:rPr>
          <w:b/>
        </w:rPr>
        <w:t>Results and discussion</w:t>
      </w:r>
    </w:p>
    <w:p w:rsidR="00C47A76" w:rsidRPr="0034526D" w:rsidRDefault="00C47A76" w:rsidP="00DD0247">
      <w:pPr>
        <w:spacing w:line="480" w:lineRule="auto"/>
      </w:pPr>
      <w:r w:rsidRPr="007D112D">
        <w:t xml:space="preserve">In the present study, altogether </w:t>
      </w:r>
      <w:r w:rsidRPr="005F69E9">
        <w:t>10808</w:t>
      </w:r>
      <w:r w:rsidRPr="007D112D">
        <w:t xml:space="preserve"> shoot cuttings of Norway spruce were tested for their rooting. </w:t>
      </w:r>
      <w:r>
        <w:t xml:space="preserve"> The cuttings </w:t>
      </w:r>
      <w:r w:rsidRPr="007D112D">
        <w:t>represented 17</w:t>
      </w:r>
      <w:r>
        <w:t xml:space="preserve"> different taxa</w:t>
      </w:r>
      <w:r w:rsidRPr="007D112D">
        <w:t xml:space="preserve"> that were classified according to their growth habit and needle colour</w:t>
      </w:r>
      <w:r>
        <w:t>. T</w:t>
      </w:r>
      <w:r w:rsidRPr="007D112D">
        <w:t>he rooting success varied remarkably among and within these classes. Timing of propagation had the biggest influence on the rooting percentage of the cuttings</w:t>
      </w:r>
      <w:r>
        <w:t>.</w:t>
      </w:r>
      <w:r w:rsidRPr="007D112D">
        <w:t xml:space="preserve"> Also the age of the donor tree and rooting medium used were found to affect the rooting success.</w:t>
      </w:r>
    </w:p>
    <w:p w:rsidR="00C47A76" w:rsidRPr="00E90A2D" w:rsidRDefault="00C47A76" w:rsidP="00DD0247">
      <w:pPr>
        <w:spacing w:line="480" w:lineRule="auto"/>
        <w:rPr>
          <w:b/>
          <w:i/>
        </w:rPr>
      </w:pPr>
      <w:r w:rsidRPr="00E90A2D">
        <w:rPr>
          <w:b/>
          <w:i/>
        </w:rPr>
        <w:t>Timing of cutting propagation</w:t>
      </w:r>
    </w:p>
    <w:p w:rsidR="00C47A76" w:rsidRDefault="00C47A76" w:rsidP="00DD0247">
      <w:pPr>
        <w:spacing w:line="480" w:lineRule="auto"/>
      </w:pPr>
      <w:r w:rsidRPr="007D112D">
        <w:t xml:space="preserve">In the present study, there was a striking difference in the rooting success between the March and August experiments. In March, the overall rooting percentage was </w:t>
      </w:r>
      <w:commentRangeStart w:id="47"/>
      <w:r w:rsidRPr="007D112D">
        <w:t xml:space="preserve">16.7 %, </w:t>
      </w:r>
      <w:commentRangeEnd w:id="47"/>
      <w:r>
        <w:rPr>
          <w:rStyle w:val="CommentReference"/>
        </w:rPr>
        <w:commentReference w:id="47"/>
      </w:r>
      <w:r w:rsidRPr="007D112D">
        <w:t>and in the best ornamental forms almost 50 % of the cuttings rooted (Fig. 2a). After the first growing season, 98.3 % of the rooted cuttings were alive. New shoots were observed in 33 % of them, i.e. majority of the cuttings had roots developed</w:t>
      </w:r>
      <w:r>
        <w:t xml:space="preserve"> but no shoot elongation taking place</w:t>
      </w:r>
      <w:r w:rsidRPr="007D112D">
        <w:t xml:space="preserve"> in the first growing season.</w:t>
      </w:r>
      <w:r>
        <w:t xml:space="preserve"> </w:t>
      </w:r>
      <w:r w:rsidRPr="007D112D">
        <w:t xml:space="preserve">Of the 6250 cuttings collected in August, however, only 44 (0.7%) rooted. Because of this very low rooting success, the effects of the other factors were examined using only the data from the March experiment. </w:t>
      </w:r>
    </w:p>
    <w:p w:rsidR="00C47A76" w:rsidRDefault="00C47A76" w:rsidP="00DD0247">
      <w:pPr>
        <w:spacing w:line="480" w:lineRule="auto"/>
      </w:pPr>
      <w:r>
        <w:t>The tested propagation times in the present study were chosen based on the conclusions made in the earlier studies that recommend either use of winter cuttings collected from dormant donors (Farrar 1939, Oliver and Nelson 1957, Girouard 1975) or summer cuttings collected at the end of active growing period but before cold acclimatisation of the donors takes place (Kelly 1972, Iseli and Van Meter 1980).</w:t>
      </w:r>
    </w:p>
    <w:p w:rsidR="00C47A76" w:rsidRDefault="00C47A76" w:rsidP="00DD0247">
      <w:pPr>
        <w:spacing w:line="480" w:lineRule="auto"/>
      </w:pPr>
      <w:r>
        <w:t xml:space="preserve">In Farrar’s (1939) study in Connecticut, US, the timing of winter cutting collection was critical for rooting success:  during the period from October to January, the best rooting was achieved in the cuttings taken in December. The same collection time produced the best rooting also for the ornamental forms </w:t>
      </w:r>
      <w:r>
        <w:rPr>
          <w:i/>
        </w:rPr>
        <w:t xml:space="preserve">P. abies </w:t>
      </w:r>
      <w:r>
        <w:t>f.</w:t>
      </w:r>
      <w:r>
        <w:rPr>
          <w:i/>
        </w:rPr>
        <w:t xml:space="preserve"> ohlendorffii, P. a.</w:t>
      </w:r>
      <w:r>
        <w:t xml:space="preserve"> f.</w:t>
      </w:r>
      <w:r>
        <w:rPr>
          <w:i/>
        </w:rPr>
        <w:t xml:space="preserve"> pygmaea, </w:t>
      </w:r>
      <w:r>
        <w:t xml:space="preserve">and </w:t>
      </w:r>
      <w:r>
        <w:rPr>
          <w:i/>
        </w:rPr>
        <w:t xml:space="preserve">P.a. </w:t>
      </w:r>
      <w:r>
        <w:t xml:space="preserve">f. </w:t>
      </w:r>
      <w:r>
        <w:rPr>
          <w:i/>
        </w:rPr>
        <w:t xml:space="preserve">remontii </w:t>
      </w:r>
      <w:r>
        <w:t xml:space="preserve"> studied in Ottawa, Canada (Oliver and Nelson 1957).  Kelly (1972) studied dwarf forms of Norway spruce in Ireland and considered the rooting of summer cuttings better than that of winter cuttings taken in March. In his timing experiment with summer cuttings, he collected shoots at two week intervals from late July to the beginning of September, and and he observed the best rooting generally for the cuttings collected at mid-August. The optimum collection time for each of thse twelve genotypes tested, however, varied from late June to mid-August.</w:t>
      </w:r>
    </w:p>
    <w:p w:rsidR="00C47A76" w:rsidRDefault="00C47A76" w:rsidP="00DD0247">
      <w:pPr>
        <w:spacing w:line="480" w:lineRule="auto"/>
      </w:pPr>
      <w:r>
        <w:t xml:space="preserve">Girouard (1975) made an extensive study on timing of cutting propagation in Norway spruce in Quebec, Canada. He collected shoots from 7-year-old donors with  the interval of 2-3 weeks throughout two consecutive years, and found the rooting percentages being the highest in cuttings taken in April and May just before or during bud burst. The second most favourable collection period was during October and November when the donor plants had been subjected to cool temperatures. Iseli and Van Meter (1980) made experiments with cutting collection time as well, using dwarf forms of Norway spruce in Oregon, US. They found summer cuttings collected from the beginning of August to mid-September rooting better than the ones taken in winter, from January to mid-March. </w:t>
      </w:r>
    </w:p>
    <w:p w:rsidR="00C47A76" w:rsidRDefault="00C47A76" w:rsidP="00DD0247">
      <w:pPr>
        <w:spacing w:line="480" w:lineRule="auto"/>
      </w:pPr>
      <w:r>
        <w:t xml:space="preserve">In the present study, </w:t>
      </w:r>
      <w:r w:rsidRPr="00364EF2">
        <w:rPr>
          <w:highlight w:val="cyan"/>
        </w:rPr>
        <w:t>only the winter cuttings rooted reasonably</w:t>
      </w:r>
      <w:r>
        <w:t>. This might be related to the Northern origin (N60º24’ – N63º48’) of the present taxa and their adaptation to the short growing season at high latitudes. Growth cessation in Norway spruce, induced by short days, and the critical night length, as well as temperature sum needed, is dependent on the latitude of origin (</w:t>
      </w:r>
      <w:r w:rsidRPr="00882123">
        <w:t>Partanen 2004, Gyllenstrand et al. 2007). Thus</w:t>
      </w:r>
      <w:r>
        <w:t>,</w:t>
      </w:r>
      <w:r w:rsidRPr="00882123">
        <w:t xml:space="preserve"> mid-A</w:t>
      </w:r>
      <w:r>
        <w:t>ugust as collection time of cuttings</w:t>
      </w:r>
      <w:r w:rsidRPr="00B02B11">
        <w:t xml:space="preserve"> </w:t>
      </w:r>
      <w:r>
        <w:t xml:space="preserve">was not optimal for the present genotypes, although recommended by several earlier studies performed with more Southern origins of Norway spruce. Probably the physiological status of the Northern trees at mid-August is already turned towards dormancy which inhibits rooting. The optimal time for collecting summer cuttings of the very Northern origins of Norway spruce still needs to be found. Considering the overall shortness of the growing season, this time window presumably is rather narrow, and might thus not be convenient, </w:t>
      </w:r>
      <w:r w:rsidRPr="00364EF2">
        <w:rPr>
          <w:highlight w:val="cyan"/>
        </w:rPr>
        <w:t>considered from the perspective of  practical propagation.</w:t>
      </w:r>
      <w:r>
        <w:t xml:space="preserve"> </w:t>
      </w:r>
      <w:ins w:id="48" w:author="MOHAN" w:date="2011-12-24T09:39:00Z">
        <w:r>
          <w:t xml:space="preserve"> in vitro propagation might be of help</w:t>
        </w:r>
      </w:ins>
      <w:r>
        <w:t xml:space="preserve"> </w:t>
      </w:r>
    </w:p>
    <w:p w:rsidR="00C47A76" w:rsidRDefault="00C47A76" w:rsidP="00DD0247">
      <w:pPr>
        <w:spacing w:line="480" w:lineRule="auto"/>
      </w:pPr>
      <w:r>
        <w:t>As an alternative to immedeate rooting in the greenhouse with bottom heat and additional lights, the cuttings taken at late summer or early autumn could be stored and rooted later on. According to Oliver and Nelson (1957), the cuttings can be inserted</w:t>
      </w:r>
      <w:r w:rsidRPr="00FC3BCA">
        <w:t xml:space="preserve"> </w:t>
      </w:r>
      <w:r>
        <w:t xml:space="preserve">into rooting medium and kept there covered/ in plastic greenhouse, over the winter. Rooting will then take place in spring with increasing temperature and light. </w:t>
      </w:r>
    </w:p>
    <w:p w:rsidR="00C47A76" w:rsidRPr="00E90A2D" w:rsidRDefault="00C47A76" w:rsidP="00DD0247">
      <w:pPr>
        <w:spacing w:line="480" w:lineRule="auto"/>
        <w:rPr>
          <w:b/>
          <w:i/>
        </w:rPr>
      </w:pPr>
      <w:r>
        <w:rPr>
          <w:b/>
          <w:i/>
        </w:rPr>
        <w:t>R</w:t>
      </w:r>
      <w:r w:rsidRPr="00E90A2D">
        <w:rPr>
          <w:b/>
          <w:i/>
        </w:rPr>
        <w:t xml:space="preserve">ooting success of </w:t>
      </w:r>
      <w:r>
        <w:rPr>
          <w:b/>
          <w:i/>
        </w:rPr>
        <w:t>the different ornamental forms</w:t>
      </w:r>
      <w:r w:rsidRPr="00E90A2D">
        <w:rPr>
          <w:b/>
          <w:i/>
        </w:rPr>
        <w:t xml:space="preserve"> </w:t>
      </w:r>
    </w:p>
    <w:p w:rsidR="00C47A76" w:rsidRPr="007D112D" w:rsidRDefault="00C47A76" w:rsidP="00DD0247">
      <w:pPr>
        <w:spacing w:line="480" w:lineRule="auto"/>
      </w:pPr>
      <w:r>
        <w:t>T</w:t>
      </w:r>
      <w:r w:rsidRPr="007D112D">
        <w:t>here was remarkable variation in the rooting percentage of the cuttings among the tested ornamental forms</w:t>
      </w:r>
      <w:r>
        <w:t>, as shown in Figure 2 and Table 2</w:t>
      </w:r>
      <w:r w:rsidRPr="007D112D">
        <w:t xml:space="preserve">. </w:t>
      </w:r>
      <w:r>
        <w:t>Significant differences in</w:t>
      </w:r>
      <w:r w:rsidRPr="007D112D">
        <w:t xml:space="preserve"> </w:t>
      </w:r>
      <w:r>
        <w:t>rooting success were also found among the groups of different taxa,</w:t>
      </w:r>
      <w:r w:rsidRPr="007D112D">
        <w:t xml:space="preserve"> classified according to the</w:t>
      </w:r>
      <w:r>
        <w:t>ir growth habit and needle colou</w:t>
      </w:r>
      <w:r w:rsidRPr="007D112D">
        <w:t>r</w:t>
      </w:r>
      <w:r>
        <w:t xml:space="preserve"> (</w:t>
      </w:r>
      <w:r w:rsidRPr="007D112D">
        <w:t>Table</w:t>
      </w:r>
      <w:r>
        <w:t xml:space="preserve"> 3</w:t>
      </w:r>
      <w:r w:rsidRPr="007D112D">
        <w:t xml:space="preserve">).  </w:t>
      </w:r>
    </w:p>
    <w:p w:rsidR="00C47A76" w:rsidRPr="007D112D" w:rsidRDefault="00C47A76" w:rsidP="00DD0247">
      <w:pPr>
        <w:spacing w:line="480" w:lineRule="auto"/>
      </w:pPr>
      <w:r w:rsidRPr="007D112D">
        <w:t xml:space="preserve">Genotypic variation in the rooting success of the cuttings is well known. Kelly (1972) studied rooting of summer cuttings from twelve ornamental dwarf forms of Norway spruce and found remarkable differences in the rooting percentage among the genotypes. In </w:t>
      </w:r>
      <w:r w:rsidRPr="007D112D">
        <w:rPr>
          <w:i/>
        </w:rPr>
        <w:t>P. a.</w:t>
      </w:r>
      <w:r>
        <w:rPr>
          <w:i/>
        </w:rPr>
        <w:t xml:space="preserve"> </w:t>
      </w:r>
      <w:r>
        <w:t xml:space="preserve">f. </w:t>
      </w:r>
      <w:r w:rsidRPr="007D112D">
        <w:rPr>
          <w:i/>
        </w:rPr>
        <w:t xml:space="preserve"> nidiformis,</w:t>
      </w:r>
      <w:r w:rsidRPr="007D112D">
        <w:t xml:space="preserve"> </w:t>
      </w:r>
      <w:r w:rsidRPr="007D112D">
        <w:rPr>
          <w:i/>
        </w:rPr>
        <w:t xml:space="preserve">P.a. </w:t>
      </w:r>
      <w:r>
        <w:t xml:space="preserve">f. </w:t>
      </w:r>
      <w:r w:rsidRPr="007D112D">
        <w:rPr>
          <w:i/>
        </w:rPr>
        <w:t>microsperma,</w:t>
      </w:r>
      <w:r w:rsidRPr="007D112D">
        <w:t xml:space="preserve"> and </w:t>
      </w:r>
      <w:r w:rsidRPr="007D112D">
        <w:rPr>
          <w:i/>
        </w:rPr>
        <w:t xml:space="preserve">P.a. </w:t>
      </w:r>
      <w:r>
        <w:t xml:space="preserve">f. </w:t>
      </w:r>
      <w:r w:rsidRPr="007D112D">
        <w:rPr>
          <w:i/>
        </w:rPr>
        <w:t xml:space="preserve">prostata </w:t>
      </w:r>
      <w:r w:rsidRPr="007D112D">
        <w:t xml:space="preserve">the rooting percentages around 80 could be achieved, while in other genotypes the best results varied from 10 to 68 %, depending on timing of cutting collection. Also Roulund and Pellett (1974), Kleinschmit et al. (1973), and Hannerz et al. (1999) reported wide differences in rooting </w:t>
      </w:r>
      <w:r>
        <w:t xml:space="preserve">success </w:t>
      </w:r>
      <w:r w:rsidRPr="007D112D">
        <w:t xml:space="preserve">among Norway spruce </w:t>
      </w:r>
      <w:r>
        <w:t>clones.</w:t>
      </w:r>
    </w:p>
    <w:p w:rsidR="00C47A76" w:rsidRDefault="00C47A76" w:rsidP="00DD0247">
      <w:pPr>
        <w:spacing w:line="480" w:lineRule="auto"/>
      </w:pPr>
      <w:r w:rsidRPr="007D112D">
        <w:t>In the present study the rooting success varied among the forms representing variable growth habits. The forms showing normal height growth were among the bes</w:t>
      </w:r>
      <w:r>
        <w:t>t-</w:t>
      </w:r>
      <w:r w:rsidRPr="007D112D">
        <w:t xml:space="preserve">rooting ones independently of their age or spring time needle colour (Fig. 2, Table 2). </w:t>
      </w:r>
      <w:r>
        <w:t>The lower rooting success of the other forms, i.e. the ones without apical dominance, the ones with reduced growth, and the pendulous ones, may be related to their internal phytohormone balance. Formation of adventitious roots is enhanced by auxins, and cutting propagation utilises a natural phenomenon of polar transport of endogenous auxin. Auxin is synthesized in plant part with rapid cell division, especially in apical shoot meristems and young leaves, and is then transported to roots (Taiz and Zeiger 1991), as shown also in conifers (Sundberg and Uggla 1998).  The polar transport accumulates auxin just above to any wound site, such as the cutting base, where it then promotes the initiation of root primordia (Taiz and Zeiger 1991). Branches of conifers growing upward are characterised by a higher auxin transport capacity than horizontal ones (Veierskov et al. 2007). The absence of upward</w:t>
      </w:r>
      <w:r w:rsidRPr="0069340E">
        <w:t xml:space="preserve"> </w:t>
      </w:r>
      <w:r>
        <w:t xml:space="preserve">shoots or </w:t>
      </w:r>
      <w:r w:rsidRPr="0069340E">
        <w:t>small amount of young needle tissue</w:t>
      </w:r>
      <w:r>
        <w:rPr>
          <w:color w:val="FF0000"/>
        </w:rPr>
        <w:t xml:space="preserve"> </w:t>
      </w:r>
      <w:r>
        <w:t xml:space="preserve">with active </w:t>
      </w:r>
      <w:commentRangeStart w:id="49"/>
      <w:r>
        <w:t>auxin</w:t>
      </w:r>
      <w:commentRangeEnd w:id="49"/>
      <w:r>
        <w:rPr>
          <w:rStyle w:val="CommentReference"/>
        </w:rPr>
        <w:commentReference w:id="49"/>
      </w:r>
      <w:r>
        <w:t xml:space="preserve"> biosynthesis could thus contribute to lower rooting success in the ornamental forms growing slowly and /or without the apical dominance.</w:t>
      </w:r>
    </w:p>
    <w:p w:rsidR="00C47A76" w:rsidRPr="00A950F2" w:rsidRDefault="00C47A76" w:rsidP="00DD0247">
      <w:pPr>
        <w:spacing w:line="480" w:lineRule="auto"/>
        <w:rPr>
          <w:b/>
          <w:i/>
        </w:rPr>
      </w:pPr>
      <w:r>
        <w:rPr>
          <w:b/>
          <w:i/>
        </w:rPr>
        <w:t>Cutting size</w:t>
      </w:r>
    </w:p>
    <w:p w:rsidR="00C47A76" w:rsidRPr="007D112D" w:rsidRDefault="00C47A76" w:rsidP="00DD0247">
      <w:pPr>
        <w:spacing w:line="480" w:lineRule="auto"/>
      </w:pPr>
      <w:r w:rsidRPr="007D112D">
        <w:t>In the present study, there was a connection between the length of the cutting</w:t>
      </w:r>
      <w:r>
        <w:t xml:space="preserve">s and the rooting success: the ornamental </w:t>
      </w:r>
      <w:r w:rsidRPr="007D112D">
        <w:t>forms having the longest cuttings were also the ones with the highest rooting percentages (Fig. 3).</w:t>
      </w:r>
    </w:p>
    <w:p w:rsidR="00C47A76" w:rsidRDefault="00C47A76" w:rsidP="00DD0247">
      <w:pPr>
        <w:spacing w:line="480" w:lineRule="auto"/>
      </w:pPr>
      <w:r>
        <w:t xml:space="preserve">The bigger cuttings have more photosynthetic capacity and storage carbohydrates available for formation of adventitious roots. The superiority of  the bigger cuttings have been reported by several studies. Farrar (1939) found longer (&gt; 10 cm) cuttings to root better than shorter ones.  Roulund and Pellett (1974) preferred cuttings 9-12 cm in length. Hannerz et al. (1999) studied cuttings of 3,5-7,5 cm in length and observed positive correlation between rooting percentage and shoot length. In dwarf ornamentals, however, annual shoots are often very short. Iseli and Van Meter (1980) reported that bigger cuttings of dwarf forms having a leader and two tiers of side branches root as well as smaller cuttings consisting of a single shoot. This observation can be utilised in commercial propagation in order to get saleable plants faster. </w:t>
      </w:r>
      <w:r w:rsidRPr="001560F7">
        <w:t>According to Kelly (1972)</w:t>
      </w:r>
      <w:r>
        <w:t xml:space="preserve">, production of a saleable dwarf spruce (12-24 cm in diameter, 8-12 branches) from the rooted cutting takes normally three growing seasons. </w:t>
      </w:r>
    </w:p>
    <w:p w:rsidR="00C47A76" w:rsidRDefault="00C47A76" w:rsidP="00DD0247">
      <w:pPr>
        <w:spacing w:line="480" w:lineRule="auto"/>
      </w:pPr>
    </w:p>
    <w:p w:rsidR="00C47A76" w:rsidRDefault="00C47A76" w:rsidP="00DD0247">
      <w:pPr>
        <w:spacing w:line="480" w:lineRule="auto"/>
      </w:pPr>
    </w:p>
    <w:p w:rsidR="00C47A76" w:rsidRPr="00E90A2D" w:rsidRDefault="00C47A76" w:rsidP="00DD0247">
      <w:pPr>
        <w:spacing w:line="480" w:lineRule="auto"/>
        <w:rPr>
          <w:b/>
          <w:i/>
        </w:rPr>
      </w:pPr>
      <w:r>
        <w:t xml:space="preserve"> </w:t>
      </w:r>
      <w:r w:rsidRPr="00E90A2D">
        <w:rPr>
          <w:b/>
          <w:i/>
        </w:rPr>
        <w:t>Cutting type</w:t>
      </w:r>
    </w:p>
    <w:p w:rsidR="00C47A76" w:rsidRDefault="00C47A76" w:rsidP="00DD0247">
      <w:pPr>
        <w:spacing w:line="480" w:lineRule="auto"/>
      </w:pPr>
      <w:r w:rsidRPr="00DB70C7">
        <w:t xml:space="preserve">The cutting type – plain cuttings versus the ones with the heel – had no significant effect on the rooting percentage in the present material, although there were single genotypes that preferrred one cutting type over another. (Fig. 2b, Table 2).  </w:t>
      </w:r>
      <w:r>
        <w:t xml:space="preserve">In all, plain cuttings are faster to produce compared with those with heel and thus, from a practical point of view, use of plain cuttings can be recommended.  Furthermore, removal of basal needles from cuttings is not needed in Norway spruce, because it has been found to reduce rooting and to increase the cost of propagation (Roulund and Pellett 1974). </w:t>
      </w:r>
    </w:p>
    <w:p w:rsidR="00C47A76" w:rsidRDefault="00C47A76" w:rsidP="00DD0247">
      <w:pPr>
        <w:spacing w:line="480" w:lineRule="auto"/>
      </w:pPr>
      <w:r>
        <w:t xml:space="preserve">Plain cuttings have been recommended in the earlier studies.  Farrar (1939) found that the cuttings without the heel rooted better than the ones with the heel. He suggested the more abundant resin flow from the plain cuttings being favourable for their rooting, by resins protecting the cuttings from bacteria and fungi during the rooting process. Also in Roulund and Pellett’s study (1974), plain cuttings were superior to cuttings with the heel. In Girouard’s (1973) study, presence or absence of the heel had no effect on the rooting of the cuttings, but the presence of the tissue from the previous year growth seemed to hinder shoot formation and elongation. </w:t>
      </w:r>
    </w:p>
    <w:p w:rsidR="00C47A76" w:rsidRPr="001E3998" w:rsidRDefault="00C47A76" w:rsidP="00DD0247">
      <w:pPr>
        <w:spacing w:line="480" w:lineRule="auto"/>
        <w:rPr>
          <w:b/>
          <w:i/>
        </w:rPr>
      </w:pPr>
      <w:r w:rsidRPr="001E3998">
        <w:rPr>
          <w:b/>
          <w:i/>
        </w:rPr>
        <w:t xml:space="preserve">Position of cutting in the donor tree  </w:t>
      </w:r>
    </w:p>
    <w:p w:rsidR="00C47A76" w:rsidRPr="00DB70C7" w:rsidRDefault="00C47A76" w:rsidP="00DD0247">
      <w:pPr>
        <w:spacing w:line="480" w:lineRule="auto"/>
      </w:pPr>
      <w:r w:rsidRPr="00DB70C7">
        <w:t xml:space="preserve">Only lateral shoot tips were used as cuttings in the present study. Oliver and Nelson (1957) found lateral tip cuttings rooting better than terminal tip cuttings. Also Ferguson (1968) in his review on cutting propagation of Norway spruce, reported lateral shoots rooting more readily than terminal ones, but noted plagiotropic growth habit being more probable in lateral than in apical cuttings.  On the other had, Girouard (1975) considered both lateral and terminal shoots </w:t>
      </w:r>
      <w:r>
        <w:t xml:space="preserve">to be </w:t>
      </w:r>
      <w:r w:rsidRPr="00DB70C7">
        <w:t>suitable as propagation material.</w:t>
      </w:r>
    </w:p>
    <w:p w:rsidR="00C47A76" w:rsidRDefault="00C47A76" w:rsidP="00DD0247">
      <w:pPr>
        <w:spacing w:line="480" w:lineRule="auto"/>
      </w:pPr>
      <w:r w:rsidRPr="00DB70C7">
        <w:t>Cuttings collected for the present study</w:t>
      </w:r>
      <w:r>
        <w:t>,</w:t>
      </w:r>
      <w:r w:rsidRPr="00DB70C7">
        <w:t xml:space="preserve"> originated either at upper part of the tree crown, or in the case of dwarfish forms, they were collected all over the crown. Use of upper crown shoots might have decreased rooting percentage to some extent, because Hanne</w:t>
      </w:r>
      <w:r>
        <w:t>rz et al. (1999) showed that in the cuttings taken from lower crown positions of the 10-year-old Norway spruce trees, the rooting was 4-5 times higher (45 %) than at the upper positions (9.8 %). The same phenomenon was also observed by Roulund (1975) who reported an average increase of rooting of 2.5 % per a whorl from the top to the lower parts in a study with 6-21 –year-old Norway spruces. When considering growth habit of rooted cuttings, the use of upper crown shoots can, however, be reasoned.  Due to topophysis, the cuttings often maintain the growth habit that they had as shoots on the donor tree (Olesen 1978), and therefore the risk of plagiotropic growth is smaller when cuttings are taken from the apical, upward growing parts of the crown.</w:t>
      </w:r>
    </w:p>
    <w:p w:rsidR="00C47A76" w:rsidRPr="00E90A2D" w:rsidRDefault="00C47A76" w:rsidP="00DD0247">
      <w:pPr>
        <w:spacing w:line="480" w:lineRule="auto"/>
        <w:rPr>
          <w:b/>
          <w:i/>
        </w:rPr>
      </w:pPr>
      <w:r w:rsidRPr="00E90A2D">
        <w:rPr>
          <w:b/>
          <w:i/>
        </w:rPr>
        <w:t>Donor tree age</w:t>
      </w:r>
    </w:p>
    <w:p w:rsidR="00C47A76" w:rsidRPr="001175E5" w:rsidRDefault="00C47A76" w:rsidP="00DD0247">
      <w:pPr>
        <w:spacing w:line="480" w:lineRule="auto"/>
      </w:pPr>
      <w:r>
        <w:t>T</w:t>
      </w:r>
      <w:r w:rsidRPr="00DB70C7">
        <w:t xml:space="preserve">he age of the donor tree had a significant effect on rooting success of the cuttings in the March experiment </w:t>
      </w:r>
      <w:r>
        <w:t xml:space="preserve">in the present study </w:t>
      </w:r>
      <w:r w:rsidRPr="00DB70C7">
        <w:t>(Table 3). The average rooting percentage of the cuttings originating in the 20-year-old trees was 26.4, while of the cuttings from the older trees (45-55 years of age) only 13.8 % rooted. The age factor also explains the observed differences in rooting within the globular and pendulous growth habit groups, the coloured donor trees of those being younger than the other genotypes</w:t>
      </w:r>
      <w:r>
        <w:t xml:space="preserve"> having the same growth habit</w:t>
      </w:r>
      <w:r w:rsidRPr="00DB70C7">
        <w:t>.</w:t>
      </w:r>
      <w:r>
        <w:t xml:space="preserve"> </w:t>
      </w:r>
      <w:r w:rsidRPr="00DB70C7">
        <w:t xml:space="preserve">In the August experiment, the overall rooting was very poor, and of the rooted 44 cuttings, 35 originated in the younger donors, representing mostly the pendulous forms from Ruotsinkylä and Mäntsälä. Among the rooted ones were also </w:t>
      </w:r>
      <w:r>
        <w:t>seven</w:t>
      </w:r>
      <w:r w:rsidRPr="00DB70C7">
        <w:t xml:space="preserve"> cuttings of the clone E11387 collected from 5-year-old graft in the propagation garden, while none of the E11387 cuttings taken from the 55-year-old donor tree rooted</w:t>
      </w:r>
      <w:r w:rsidRPr="001175E5">
        <w:t>.</w:t>
      </w:r>
    </w:p>
    <w:p w:rsidR="00C47A76" w:rsidRDefault="00C47A76" w:rsidP="00DD0247">
      <w:pPr>
        <w:spacing w:line="480" w:lineRule="auto"/>
      </w:pPr>
      <w:r>
        <w:t xml:space="preserve">Roulund and Pellett (1974) reported that the rooting success of Norway spruce cuttings decreases with the increasing age of the donor tree. In their study, the decrease in rooting was approximately 4% per year from age of 6-9 years, then 6% per year for donors of 9-13 years of age, and 1% per year for 13-21 year –old donors. Good rooting percentages have, however, been reported even for older trees: In Farrar’s (1939) study with the 40-year-old trees with normal growth habit, the optimum treatment of winter cuttings resulted in 89% of them producing roots.  Also in the study with the ornamental varieties </w:t>
      </w:r>
      <w:r>
        <w:rPr>
          <w:i/>
        </w:rPr>
        <w:t xml:space="preserve">P. abies </w:t>
      </w:r>
      <w:r>
        <w:t xml:space="preserve">f. </w:t>
      </w:r>
      <w:r>
        <w:rPr>
          <w:i/>
        </w:rPr>
        <w:t xml:space="preserve">ohlendorffii, P. a. </w:t>
      </w:r>
      <w:r>
        <w:t xml:space="preserve">f. </w:t>
      </w:r>
      <w:r>
        <w:rPr>
          <w:i/>
        </w:rPr>
        <w:t xml:space="preserve">remontii </w:t>
      </w:r>
      <w:r>
        <w:t xml:space="preserve">and </w:t>
      </w:r>
      <w:r>
        <w:rPr>
          <w:i/>
        </w:rPr>
        <w:t xml:space="preserve">P.a. </w:t>
      </w:r>
      <w:r>
        <w:t xml:space="preserve">f. </w:t>
      </w:r>
      <w:r>
        <w:rPr>
          <w:i/>
        </w:rPr>
        <w:t xml:space="preserve">nidiformis, </w:t>
      </w:r>
      <w:r>
        <w:t>Oliver and Nelson (1957) found that lateral shoot cuttings taken from the 20-30 year-old trees in late June rooted up to 90% in optimum conditions. The rooting percentages were, however, reduced to 63, 0, and 30, respectively, in a rainy and cold year.</w:t>
      </w:r>
    </w:p>
    <w:p w:rsidR="00C47A76" w:rsidRDefault="00C47A76" w:rsidP="00DD0247">
      <w:pPr>
        <w:spacing w:line="480" w:lineRule="auto"/>
      </w:pPr>
      <w:r>
        <w:t xml:space="preserve">With the increasing donor tree </w:t>
      </w:r>
      <w:r w:rsidRPr="00DE2BAE">
        <w:t>age, the risk of plagiotropic growth of the ro</w:t>
      </w:r>
      <w:r>
        <w:t xml:space="preserve">oted cuttings also increases. </w:t>
      </w:r>
      <w:r w:rsidRPr="00DE2BAE">
        <w:t>Kleinschmit et al. (1973) and Roulund (1975) reported that the transition of cutting growth habit from branch-like to orthotropic growth will take longer time</w:t>
      </w:r>
      <w:r>
        <w:t xml:space="preserve"> when cuttings originate in older trees</w:t>
      </w:r>
      <w:r w:rsidRPr="00DE2BAE">
        <w:t>, and proportion of the cuttings showing plagiotropic growth habit is bigger. According to Pulkkinen (1992), this change of growth habit is even slower in the cuttings of the pendulous forms than in the ones with normal crown type.  In the present study, reliable observations on the growth habit of the cuttings of different ornamental forms could not be done because of the young age of the rooted cuttings.</w:t>
      </w:r>
      <w:r>
        <w:t xml:space="preserve"> </w:t>
      </w:r>
      <w:r>
        <w:rPr>
          <w:color w:val="FF0000"/>
        </w:rPr>
        <w:t xml:space="preserve"> </w:t>
      </w:r>
      <w:r>
        <w:t xml:space="preserve"> </w:t>
      </w:r>
    </w:p>
    <w:p w:rsidR="00C47A76" w:rsidRPr="001175E5" w:rsidRDefault="00C47A76" w:rsidP="00DD0247">
      <w:pPr>
        <w:spacing w:line="480" w:lineRule="auto"/>
      </w:pPr>
      <w:r w:rsidRPr="00A950F2">
        <w:t xml:space="preserve">Harmful effects of donor tree ageing can be counteracted </w:t>
      </w:r>
      <w:r w:rsidRPr="00733269">
        <w:t xml:space="preserve">to </w:t>
      </w:r>
      <w:r>
        <w:t>facilitate</w:t>
      </w:r>
      <w:r w:rsidRPr="00A950F2">
        <w:t xml:space="preserve"> commercial propagation. I</w:t>
      </w:r>
      <w:r>
        <w:t>f rooting of cuttings has been successfully accomplished, even in small numbers, serial propagation can provide a way to slow down or arrest maturation processes in Norway spruce (St. Clair et al. 1985). In this technique new cuttings are taken from the rooted cuttings with a few years intervals, and thus more juvenile donor plants will continuously be available for propagation. Also repeated re-grafting onto juvenile rootstock can be used for the same purpose. The results from the clone E11387 in the August experiment suggest that this approach would work also for ornamental forms of Norway spruce.  In order to facilitate the propagation of the selected Norway spruce clones, the Finnish Forest Research Institute has started to establish collections of young grafts of these, i.e. so called propagation gardens.</w:t>
      </w:r>
    </w:p>
    <w:p w:rsidR="00C47A76" w:rsidRPr="00E17F3E" w:rsidRDefault="00C47A76" w:rsidP="00DD0247">
      <w:pPr>
        <w:tabs>
          <w:tab w:val="center" w:pos="4819"/>
        </w:tabs>
        <w:spacing w:line="480" w:lineRule="auto"/>
      </w:pPr>
      <w:r w:rsidRPr="00E90A2D">
        <w:rPr>
          <w:b/>
          <w:i/>
        </w:rPr>
        <w:t>Rooting medium</w:t>
      </w:r>
    </w:p>
    <w:p w:rsidR="00C47A76" w:rsidRDefault="00C47A76" w:rsidP="00DD0247">
      <w:pPr>
        <w:spacing w:line="480" w:lineRule="auto"/>
      </w:pPr>
      <w:r w:rsidRPr="00DE2BAE">
        <w:t xml:space="preserve">Of the two rooting media tested in the present study, the peat-vermiculite mixture </w:t>
      </w:r>
      <w:r>
        <w:t>(50:50</w:t>
      </w:r>
      <w:r w:rsidRPr="00DE2BAE">
        <w:t xml:space="preserve">) </w:t>
      </w:r>
      <w:r>
        <w:t>was shown</w:t>
      </w:r>
      <w:r w:rsidRPr="00DE2BAE">
        <w:t xml:space="preserve"> to be significantly better for rooting in the March experiment than the 15:15:70 mixture of Spruce-Rhododendron Soil</w:t>
      </w:r>
      <w:r>
        <w:t>™</w:t>
      </w:r>
      <w:r w:rsidRPr="00DE2BAE">
        <w:t xml:space="preserve"> -bark-vermiculite (Fig 2a, Tables 2-3). Also in the August experiment, 42 of the 44 rooted cuttings were propagated on the peat medium. Water-retention ability of the vermiculite is, however, high, and it can be speculated that with more </w:t>
      </w:r>
      <w:r w:rsidRPr="00C37DF3">
        <w:t>airy</w:t>
      </w:r>
      <w:r>
        <w:t xml:space="preserve"> </w:t>
      </w:r>
      <w:r w:rsidRPr="00DE2BAE">
        <w:t>medium mixtures (e.g.</w:t>
      </w:r>
      <w:r>
        <w:t xml:space="preserve"> </w:t>
      </w:r>
      <w:r w:rsidRPr="00DE2BAE">
        <w:t xml:space="preserve">with perlite </w:t>
      </w:r>
      <w:r>
        <w:t>having</w:t>
      </w:r>
      <w:r w:rsidRPr="00DE2BAE">
        <w:t xml:space="preserve"> no water-retention ability) the rooting percentages could have been better.</w:t>
      </w:r>
      <w:r>
        <w:t xml:space="preserve"> </w:t>
      </w:r>
    </w:p>
    <w:p w:rsidR="00C47A76" w:rsidRPr="00206BCC" w:rsidRDefault="00C47A76" w:rsidP="00DD0247">
      <w:pPr>
        <w:spacing w:line="480" w:lineRule="auto"/>
      </w:pPr>
      <w:r>
        <w:t>Many different types of rooting media have successfully been used for rooting of Norway spruce cuttings, often peat mixed with another material to provide more air space in the medium. Avoidance of over-watering is important to prevent decay of cutting bases, and the several media has been devloped for this. In his review on cutting propagation in Norway spruce, Ferguson (1968) described the mixture of sand and peat (1:1) being the best choice for rooting medium. Also Girouard (1973) used the same mixture.  Hannerz et al. (1999) mixed peat and Leca grains in 1:1. Kelly (1972) used 2:1 mixture of peat moss and sand, while Roulund and Pellett (1974) preferred 1:1 mixture of fresh spaghnum moss and sand. They, however, reported also rockwool, sand and gravel all giving acceptable rooting results. Also pure perlite (Girouard 1975, Iseli and Van Meter 1980), vermiculite (Oliver and Nelson 1957), and coarse sand (Farrar 1939) have all been successfully used.</w:t>
      </w:r>
    </w:p>
    <w:p w:rsidR="00C47A76" w:rsidRPr="00514515" w:rsidRDefault="00C47A76" w:rsidP="00DD0247">
      <w:pPr>
        <w:spacing w:line="480" w:lineRule="auto"/>
        <w:rPr>
          <w:b/>
          <w:i/>
        </w:rPr>
      </w:pPr>
      <w:r w:rsidRPr="00514515">
        <w:rPr>
          <w:b/>
          <w:i/>
        </w:rPr>
        <w:t>Greenhouse conditions</w:t>
      </w:r>
    </w:p>
    <w:p w:rsidR="00C47A76" w:rsidRPr="00D0048D" w:rsidRDefault="00C47A76" w:rsidP="00DD23C3">
      <w:pPr>
        <w:spacing w:after="240" w:line="480" w:lineRule="auto"/>
      </w:pPr>
      <w:r w:rsidRPr="008065BC">
        <w:t xml:space="preserve">The greenhouse conditions of the present study were adjusted as recommended by the earlier studies, i.e. an automatic mist system to </w:t>
      </w:r>
      <w:r>
        <w:t>control</w:t>
      </w:r>
      <w:r w:rsidRPr="008065BC">
        <w:t xml:space="preserve"> air humidity of 80-90 %, additional illumination, and bottom heat were applied with the air temperature set for 15ºC and the medium temperature </w:t>
      </w:r>
      <w:r>
        <w:t xml:space="preserve"> set to 22</w:t>
      </w:r>
      <w:r w:rsidRPr="008065BC">
        <w:t xml:space="preserve">ºC. In the March experiment, the targeted conditions were fullfilled well, except that on some sunny days at the end of the rooting period, the temperature of air fluctuated, raising temporarily up to 20ºC. </w:t>
      </w:r>
      <w:r w:rsidRPr="00D0048D">
        <w:t xml:space="preserve">In the August experiment, the greenhouse conditions were kept within settings. </w:t>
      </w:r>
    </w:p>
    <w:p w:rsidR="00C47A76" w:rsidRDefault="00C47A76" w:rsidP="00DD23C3">
      <w:pPr>
        <w:spacing w:after="240" w:line="480" w:lineRule="auto"/>
      </w:pPr>
      <w:r>
        <w:t xml:space="preserve">According to Iseli and Van Meter (1980), needles should </w:t>
      </w:r>
      <w:r w:rsidRPr="00E17F3E">
        <w:t>never be allowed</w:t>
      </w:r>
      <w:r>
        <w:t xml:space="preserve"> to dry completely during rooting period, and mist system is required to prevent this. At the same time, the rooting medium should not be over-watered. Farrar (1939) recommended high humidity, up to 90 %. Roulund and Pellett (1974) preferred greenhouse as light as possible, although recommended that during summer rooting direct sun should be avoided. Girouard (1975) provided additional illumination, regardless of the time of the year when cuttings were rooted. Bottom heat is not required for rooting, but it  fastens the rooting process with 4-6 weeks (Iseli and Van Meter 1980). For example, Hannerzt et al. (1999) maintained temperature in rooting substrate at 20-22ºC, and the air temperature at less than 10ºC during the rooting phase. </w:t>
      </w:r>
    </w:p>
    <w:p w:rsidR="00C47A76" w:rsidRPr="00BB4552" w:rsidRDefault="00C47A76" w:rsidP="00DD0247">
      <w:pPr>
        <w:spacing w:line="480" w:lineRule="auto"/>
      </w:pPr>
      <w:r>
        <w:t xml:space="preserve">No fertilisation during rooting period was applied in the present study, as recommended by Roulund &amp; Pellett (1974) to reduce development of fungi and algae. </w:t>
      </w:r>
      <w:r w:rsidRPr="00BB4552">
        <w:t>Several fungicide treatments were, however, needed to prevent fungal growth, potentially</w:t>
      </w:r>
      <w:r>
        <w:t xml:space="preserve"> because of the</w:t>
      </w:r>
      <w:r w:rsidRPr="00BB4552">
        <w:t xml:space="preserve"> pre-fertilised rooting media</w:t>
      </w:r>
      <w:r>
        <w:t xml:space="preserve"> used</w:t>
      </w:r>
      <w:r w:rsidRPr="00BB4552">
        <w:t xml:space="preserve">. </w:t>
      </w:r>
    </w:p>
    <w:p w:rsidR="00C47A76" w:rsidRDefault="00C47A76" w:rsidP="00DD0247">
      <w:pPr>
        <w:spacing w:line="480" w:lineRule="auto"/>
      </w:pPr>
      <w:r>
        <w:rPr>
          <w:b/>
          <w:i/>
        </w:rPr>
        <w:t>Other</w:t>
      </w:r>
      <w:r w:rsidRPr="00E90A2D">
        <w:rPr>
          <w:b/>
          <w:i/>
        </w:rPr>
        <w:t xml:space="preserve"> factors contributing rooting success </w:t>
      </w:r>
      <w:r>
        <w:t xml:space="preserve"> </w:t>
      </w:r>
    </w:p>
    <w:p w:rsidR="00C47A76" w:rsidRDefault="00C47A76" w:rsidP="00E17F3E">
      <w:pPr>
        <w:spacing w:after="240" w:line="480" w:lineRule="auto"/>
      </w:pPr>
      <w:r>
        <w:t>Besides the factors studied in the present work, nutrient status of the donor plant and hormonal treatments are also considered important for rooting of Norway spruce shoot cuttings (Ferguson 1968, Dirr and Heuser 2006).  Nutrient status of the donor trees was not examined in the present study because most of the cuttings were collected from big trees growing in the distant clone archives. To optimise the rooted cutting production, however, the donor plants should be grown in containers and maintained at optimum nutrition level, with good control of weeds, pests and diseases (Iseli and van Meter 1980). Alternatively, the rejuvenilized donor plants can be planted in soil at special propagation garden, as was done with a few ornamental forms studied in the August experiment of the present study.</w:t>
      </w:r>
    </w:p>
    <w:p w:rsidR="00C47A76" w:rsidRDefault="00C47A76" w:rsidP="00DD0247">
      <w:pPr>
        <w:spacing w:line="480" w:lineRule="auto"/>
      </w:pPr>
      <w:r>
        <w:t xml:space="preserve">The published reports on the effect of phytohormone treatments on the rooting of the Norway spruce cuttings are contradictory. As reviewed by Ferguson (1968) and Dirr and Heuser (2006), auxin treatments have resulted in various outcomes, from rooting inhibition with increased mortality, and no effect at all, to increased rooting. In the preliminary experiments performed partly with the same genotypes of Norway spruce as in the present study, IBA treatment of the winter cuttings collected in February-March was found to have either inhibitory or no effect at all on the rooting success </w:t>
      </w:r>
      <w:r w:rsidRPr="00882123">
        <w:t>(Teivonen 2010).</w:t>
      </w:r>
      <w:r>
        <w:t xml:space="preserve"> Based on this result, no auxin treatment was applied in the present study. This is in agreement with the observations of Farrar (1939) who achieved the better rooting percentage in winter cuttings without auxin treatment than using IBA. Similar result with summer cuttings was reported by Girouard (1973), who also noticed the auxin treatment to have negative effect on the growth of the new shoots in rooted cuttings. </w:t>
      </w:r>
    </w:p>
    <w:p w:rsidR="00C47A76" w:rsidRPr="002F304C" w:rsidRDefault="00C47A76" w:rsidP="00DD0247">
      <w:pPr>
        <w:spacing w:line="480" w:lineRule="auto"/>
      </w:pPr>
      <w:r>
        <w:t xml:space="preserve">Besides the auxins, there is only a little information about the effect of the other phytohormones on rooting. </w:t>
      </w:r>
      <w:r w:rsidRPr="002F304C">
        <w:t>Rönsch et al. (1993)</w:t>
      </w:r>
      <w:r>
        <w:t xml:space="preserve"> tested (22S, 23S)-homobrassinolide, a synthetic phytohormone belonging to the group of brassinosteroids, for treating winter cuttings of Norway spruce, and found the treatment improving rooting percentage from 50 to 92.  </w:t>
      </w:r>
    </w:p>
    <w:p w:rsidR="00C47A76" w:rsidRDefault="00C47A76" w:rsidP="00DD0247">
      <w:pPr>
        <w:spacing w:line="480" w:lineRule="auto"/>
        <w:rPr>
          <w:b/>
        </w:rPr>
      </w:pPr>
      <w:r>
        <w:rPr>
          <w:b/>
        </w:rPr>
        <w:t>Conclusions</w:t>
      </w:r>
    </w:p>
    <w:p w:rsidR="00C47A76" w:rsidRPr="00C37DF3" w:rsidRDefault="00C47A76" w:rsidP="00DD0247">
      <w:pPr>
        <w:spacing w:line="480" w:lineRule="auto"/>
      </w:pPr>
      <w:r>
        <w:t xml:space="preserve">The present results show that ornamental forms of Norway spruce of Northern origin can be propagated as rooted shoot cuttings, but for commercial production careful selection of suitable genotypes is needed. Rooting success varied tremendously among the genotypes and the forms belonging to different growth habit classes. Generally, the forms having normal height growth but coloured needles rooted more easily than the forms without apical dominance or showing reduced or pendulous growth. </w:t>
      </w:r>
      <w:r w:rsidRPr="006E3B02">
        <w:t>Commercial nursery</w:t>
      </w:r>
      <w:r w:rsidRPr="003E4DC7">
        <w:rPr>
          <w:color w:val="FF0000"/>
        </w:rPr>
        <w:t xml:space="preserve"> </w:t>
      </w:r>
      <w:r w:rsidRPr="00C37DF3">
        <w:t xml:space="preserve">specialized in ornamental tree production would like to have rooting of more than 50 % (pers. comm. Jari Mäntynen, Taimityllilä Co). Thus only a few of the ornamental forms tested in the present study can be recommended for propagation. These include </w:t>
      </w:r>
      <w:r w:rsidRPr="00C37DF3">
        <w:rPr>
          <w:i/>
        </w:rPr>
        <w:t xml:space="preserve">P.a. </w:t>
      </w:r>
      <w:r w:rsidRPr="00C37DF3">
        <w:t xml:space="preserve">f. </w:t>
      </w:r>
      <w:r w:rsidRPr="00C37DF3">
        <w:rPr>
          <w:i/>
        </w:rPr>
        <w:t>aurea</w:t>
      </w:r>
      <w:r w:rsidRPr="00C37DF3">
        <w:t xml:space="preserve"> and </w:t>
      </w:r>
      <w:r w:rsidRPr="00C37DF3">
        <w:rPr>
          <w:i/>
        </w:rPr>
        <w:t xml:space="preserve">P.a. </w:t>
      </w:r>
      <w:r w:rsidRPr="00C37DF3">
        <w:t xml:space="preserve">f. </w:t>
      </w:r>
      <w:r w:rsidRPr="00C37DF3">
        <w:rPr>
          <w:i/>
        </w:rPr>
        <w:t xml:space="preserve">cruenta, </w:t>
      </w:r>
      <w:r w:rsidRPr="00C37DF3">
        <w:t>but also globular and pendulous forms with red needle color.</w:t>
      </w:r>
    </w:p>
    <w:p w:rsidR="00C47A76" w:rsidRPr="006A0A85" w:rsidRDefault="00C47A76" w:rsidP="00DD0247">
      <w:pPr>
        <w:spacing w:line="480" w:lineRule="auto"/>
      </w:pPr>
      <w:r>
        <w:t xml:space="preserve">Rooting success of the ornamental Norway spruce cuttings can be increased by optimizing both the biological and technical factors. The timing of cutting collection is highly important. The shoots collected from dormant donors at winter rooted much better than the ones collected at late summer and subjected immediately to rooting conditions.  It would be advantageous to have the rejuvenilised donor trees grown under controlled conditions, either containerized or in soil at propagation garden to optimise their nutritional status and weed, disease and pest control. Rooting conditions, especially the medium, still need further optimisation. Automatic mist system keeping air humidity constantly high, and the bottom heat have been found to be advantageous. The tested rooting media were suspected to have been too moist, and the use of more </w:t>
      </w:r>
      <w:r w:rsidRPr="00C37DF3">
        <w:t>airy</w:t>
      </w:r>
      <w:r>
        <w:t xml:space="preserve"> media could improve rooting results.</w:t>
      </w:r>
      <w:r w:rsidRPr="009651BD">
        <w:t xml:space="preserve"> </w:t>
      </w:r>
      <w:r>
        <w:t>Finally, the shoots used as plain cuttings, without the heel, should preferably be more than 5 cm in length</w:t>
      </w:r>
    </w:p>
    <w:p w:rsidR="00C47A76" w:rsidRDefault="00C47A76" w:rsidP="00DD0247">
      <w:pPr>
        <w:spacing w:line="480" w:lineRule="auto"/>
        <w:rPr>
          <w:b/>
        </w:rPr>
      </w:pPr>
    </w:p>
    <w:p w:rsidR="00C47A76" w:rsidRDefault="00C47A76" w:rsidP="00DD0247">
      <w:pPr>
        <w:spacing w:line="480" w:lineRule="auto"/>
        <w:rPr>
          <w:b/>
        </w:rPr>
      </w:pPr>
      <w:r>
        <w:rPr>
          <w:b/>
        </w:rPr>
        <w:t>Acknowledgements</w:t>
      </w:r>
    </w:p>
    <w:p w:rsidR="00C47A76" w:rsidRPr="006E3B02" w:rsidRDefault="00C47A76" w:rsidP="00DD0247">
      <w:pPr>
        <w:spacing w:line="480" w:lineRule="auto"/>
      </w:pPr>
      <w:r>
        <w:t>We would like to thank the personnel of Punkaharju Research Unit, especially Tiina Tynkkynen, Jouko Lehto, Heikki Paajanen, and Sebastien Cloarec for their technical assistance.  Private arboretum owner Jukka Lehtonen and a forestry company Tornator are acknowledged for the spruce material given for the study. This study was funded by</w:t>
      </w:r>
      <w:r w:rsidRPr="0033608F">
        <w:t xml:space="preserve"> Ministry of Agriculture and Forestry in Finland, the project</w:t>
      </w:r>
      <w:r>
        <w:t xml:space="preserve"> </w:t>
      </w:r>
      <w:r w:rsidRPr="006E3B02">
        <w:t>”</w:t>
      </w:r>
      <w:r>
        <w:t>Promotion of competitiveness on nursery production by exploiting national gene resources</w:t>
      </w:r>
      <w:r w:rsidRPr="001175E5">
        <w:t>”</w:t>
      </w:r>
      <w:r>
        <w:t>,</w:t>
      </w:r>
      <w:r w:rsidRPr="001175E5">
        <w:t xml:space="preserve"> </w:t>
      </w:r>
      <w:r w:rsidRPr="00C8597D">
        <w:t>and European Regional Developmental Fund, the</w:t>
      </w:r>
      <w:r w:rsidRPr="002265CD">
        <w:t xml:space="preserve"> project “Vegetative propagation – knowhow and technology for enhancing bioeconomy”</w:t>
      </w:r>
      <w:r>
        <w:t>.</w:t>
      </w:r>
    </w:p>
    <w:p w:rsidR="00C47A76" w:rsidRDefault="00C47A76">
      <w:pPr>
        <w:rPr>
          <w:b/>
        </w:rPr>
      </w:pPr>
    </w:p>
    <w:p w:rsidR="00C47A76" w:rsidRDefault="00C47A76">
      <w:pPr>
        <w:rPr>
          <w:b/>
        </w:rPr>
      </w:pPr>
      <w:r>
        <w:rPr>
          <w:b/>
        </w:rPr>
        <w:t>References</w:t>
      </w:r>
    </w:p>
    <w:p w:rsidR="00C47A76" w:rsidRPr="00EA3ADE" w:rsidRDefault="00C47A76" w:rsidP="00D069A6">
      <w:pPr>
        <w:rPr>
          <w:sz w:val="22"/>
          <w:lang w:val="en-GB"/>
        </w:rPr>
      </w:pPr>
      <w:r w:rsidRPr="00EA3ADE">
        <w:rPr>
          <w:sz w:val="22"/>
          <w:lang w:val="en-GB"/>
        </w:rPr>
        <w:t>Dirr, M. &amp; Heuser, C. (2006). The Reference Manual of Woody Plant Propagation - From Seed to Tissue Culture. Varsity Press Inc. Cary North Carolina, USA. 410 pp.</w:t>
      </w:r>
    </w:p>
    <w:p w:rsidR="00C47A76" w:rsidRPr="006E3B02" w:rsidRDefault="00C47A76" w:rsidP="00A334C1">
      <w:pPr>
        <w:autoSpaceDE w:val="0"/>
        <w:autoSpaceDN w:val="0"/>
        <w:adjustRightInd w:val="0"/>
        <w:spacing w:after="0"/>
        <w:rPr>
          <w:bCs/>
          <w:sz w:val="22"/>
        </w:rPr>
      </w:pPr>
      <w:r w:rsidRPr="006E3B02">
        <w:rPr>
          <w:bCs/>
          <w:sz w:val="22"/>
        </w:rPr>
        <w:t>Farrar, J.L. (1939). Rooting of Norway spruce cuttings. The Forestry Chronicle, 152-163.</w:t>
      </w:r>
    </w:p>
    <w:p w:rsidR="00C47A76" w:rsidRPr="006E3B02" w:rsidRDefault="00C47A76" w:rsidP="00A334C1">
      <w:pPr>
        <w:autoSpaceDE w:val="0"/>
        <w:autoSpaceDN w:val="0"/>
        <w:adjustRightInd w:val="0"/>
        <w:spacing w:after="0"/>
        <w:rPr>
          <w:bCs/>
          <w:sz w:val="22"/>
        </w:rPr>
      </w:pPr>
    </w:p>
    <w:p w:rsidR="00C47A76" w:rsidRPr="00EA3ADE" w:rsidRDefault="00C47A76" w:rsidP="00F5672A">
      <w:pPr>
        <w:autoSpaceDE w:val="0"/>
        <w:autoSpaceDN w:val="0"/>
        <w:adjustRightInd w:val="0"/>
        <w:spacing w:after="0"/>
        <w:rPr>
          <w:sz w:val="22"/>
        </w:rPr>
      </w:pPr>
      <w:r w:rsidRPr="00EA3ADE">
        <w:rPr>
          <w:sz w:val="22"/>
        </w:rPr>
        <w:t xml:space="preserve">Ferguson, D.C. (1968). Propagation of </w:t>
      </w:r>
      <w:r w:rsidRPr="00EA3ADE">
        <w:rPr>
          <w:i/>
          <w:sz w:val="22"/>
        </w:rPr>
        <w:t>Picea abies</w:t>
      </w:r>
      <w:r w:rsidRPr="00EA3ADE">
        <w:rPr>
          <w:sz w:val="22"/>
        </w:rPr>
        <w:t xml:space="preserve"> by cuttings. The Plant Propagator, 14(2):5-9.</w:t>
      </w:r>
    </w:p>
    <w:p w:rsidR="00C47A76" w:rsidRPr="00EA3ADE" w:rsidRDefault="00C47A76" w:rsidP="00F5672A">
      <w:pPr>
        <w:autoSpaceDE w:val="0"/>
        <w:autoSpaceDN w:val="0"/>
        <w:adjustRightInd w:val="0"/>
        <w:spacing w:after="0"/>
        <w:rPr>
          <w:sz w:val="22"/>
        </w:rPr>
      </w:pPr>
    </w:p>
    <w:p w:rsidR="00C47A76" w:rsidRPr="00EA3ADE" w:rsidRDefault="00C47A76" w:rsidP="00F5672A">
      <w:pPr>
        <w:autoSpaceDE w:val="0"/>
        <w:autoSpaceDN w:val="0"/>
        <w:adjustRightInd w:val="0"/>
        <w:spacing w:after="0"/>
        <w:rPr>
          <w:sz w:val="22"/>
        </w:rPr>
      </w:pPr>
      <w:r w:rsidRPr="00EA3ADE">
        <w:rPr>
          <w:sz w:val="22"/>
        </w:rPr>
        <w:t>Girouard, R.M. (1973). Rooting, survivel, shoot formation and elongation of Norway spruce stem cuttings as affected by cutting types and auxin treatments. The Plant Propagator, 19(6):16-17.</w:t>
      </w:r>
    </w:p>
    <w:p w:rsidR="00C47A76" w:rsidRPr="00EA3ADE" w:rsidRDefault="00C47A76" w:rsidP="00F5672A">
      <w:pPr>
        <w:autoSpaceDE w:val="0"/>
        <w:autoSpaceDN w:val="0"/>
        <w:adjustRightInd w:val="0"/>
        <w:spacing w:after="0"/>
        <w:rPr>
          <w:sz w:val="22"/>
        </w:rPr>
      </w:pPr>
    </w:p>
    <w:p w:rsidR="00C47A76" w:rsidRPr="00EA3ADE" w:rsidRDefault="00C47A76" w:rsidP="00F5672A">
      <w:pPr>
        <w:autoSpaceDE w:val="0"/>
        <w:autoSpaceDN w:val="0"/>
        <w:adjustRightInd w:val="0"/>
        <w:spacing w:after="0"/>
        <w:rPr>
          <w:sz w:val="22"/>
        </w:rPr>
      </w:pPr>
      <w:r w:rsidRPr="00EA3ADE">
        <w:rPr>
          <w:sz w:val="22"/>
        </w:rPr>
        <w:t>Girouard, R.M. (1975). Seasonal rooting response of Norway spruce stem cuttings. The Plant Propagator, 21(3):9.</w:t>
      </w:r>
    </w:p>
    <w:p w:rsidR="00C47A76" w:rsidRPr="00EA3ADE" w:rsidRDefault="00C47A76" w:rsidP="00F5672A">
      <w:pPr>
        <w:autoSpaceDE w:val="0"/>
        <w:autoSpaceDN w:val="0"/>
        <w:adjustRightInd w:val="0"/>
        <w:spacing w:after="0"/>
        <w:rPr>
          <w:sz w:val="22"/>
        </w:rPr>
      </w:pPr>
    </w:p>
    <w:p w:rsidR="00C47A76" w:rsidRPr="00EA3ADE" w:rsidRDefault="00C47A76" w:rsidP="00412B77">
      <w:pPr>
        <w:rPr>
          <w:sz w:val="22"/>
        </w:rPr>
      </w:pPr>
      <w:r w:rsidRPr="00EA3ADE">
        <w:rPr>
          <w:sz w:val="22"/>
        </w:rPr>
        <w:t>Gyllenstrand, N., Clapham D., Källman, T., Lagercrantz, U. (2007). A Norway spruce FLOWERING LOCUS T homolog is implicated in control of growth rhythm in conifers. Plant Physiology, 144:248-257.</w:t>
      </w:r>
    </w:p>
    <w:p w:rsidR="00C47A76" w:rsidRPr="00EA3ADE" w:rsidRDefault="00C47A76" w:rsidP="00F5672A">
      <w:pPr>
        <w:autoSpaceDE w:val="0"/>
        <w:autoSpaceDN w:val="0"/>
        <w:adjustRightInd w:val="0"/>
        <w:spacing w:after="0"/>
        <w:rPr>
          <w:sz w:val="22"/>
        </w:rPr>
      </w:pPr>
      <w:r w:rsidRPr="00EA3ADE">
        <w:rPr>
          <w:sz w:val="22"/>
        </w:rPr>
        <w:t xml:space="preserve">Hannerz, M., Almqvist, C., Ekberg, I. (1999). Rooting success of cuttings from young </w:t>
      </w:r>
      <w:r w:rsidRPr="00EA3ADE">
        <w:rPr>
          <w:i/>
          <w:sz w:val="22"/>
        </w:rPr>
        <w:t xml:space="preserve">Picea abies </w:t>
      </w:r>
      <w:r w:rsidRPr="00EA3ADE">
        <w:rPr>
          <w:sz w:val="22"/>
        </w:rPr>
        <w:t xml:space="preserve">in transition to flowering competent phase. Scandinavian Journal of Forest Research, 14:498-504. </w:t>
      </w:r>
    </w:p>
    <w:p w:rsidR="00C47A76" w:rsidRPr="00EA3ADE" w:rsidRDefault="00C47A76" w:rsidP="00F5672A">
      <w:pPr>
        <w:autoSpaceDE w:val="0"/>
        <w:autoSpaceDN w:val="0"/>
        <w:adjustRightInd w:val="0"/>
        <w:spacing w:after="0"/>
        <w:rPr>
          <w:sz w:val="22"/>
        </w:rPr>
      </w:pPr>
    </w:p>
    <w:p w:rsidR="00C47A76" w:rsidRPr="00EA3ADE" w:rsidRDefault="00C47A76" w:rsidP="00F5672A">
      <w:pPr>
        <w:autoSpaceDE w:val="0"/>
        <w:autoSpaceDN w:val="0"/>
        <w:adjustRightInd w:val="0"/>
        <w:spacing w:after="0"/>
        <w:rPr>
          <w:sz w:val="22"/>
        </w:rPr>
      </w:pPr>
      <w:r w:rsidRPr="00EA3ADE">
        <w:rPr>
          <w:sz w:val="22"/>
        </w:rPr>
        <w:t xml:space="preserve">Iseli, J., Van Meter, M. (1980). Propagation of </w:t>
      </w:r>
      <w:r w:rsidRPr="00EA3ADE">
        <w:rPr>
          <w:i/>
          <w:sz w:val="22"/>
        </w:rPr>
        <w:t>Picea abies</w:t>
      </w:r>
      <w:r w:rsidRPr="00EA3ADE">
        <w:rPr>
          <w:sz w:val="22"/>
        </w:rPr>
        <w:t xml:space="preserve"> cultivars by cuttings.  The Plant Propagator, 26(3):9-11.</w:t>
      </w:r>
    </w:p>
    <w:p w:rsidR="00C47A76" w:rsidRPr="00EA3ADE" w:rsidRDefault="00C47A76" w:rsidP="00A334C1">
      <w:pPr>
        <w:autoSpaceDE w:val="0"/>
        <w:autoSpaceDN w:val="0"/>
        <w:adjustRightInd w:val="0"/>
        <w:spacing w:after="0"/>
        <w:rPr>
          <w:sz w:val="22"/>
        </w:rPr>
      </w:pPr>
    </w:p>
    <w:p w:rsidR="00C47A76" w:rsidRPr="00EA3ADE" w:rsidRDefault="00C47A76" w:rsidP="00A334C1">
      <w:pPr>
        <w:autoSpaceDE w:val="0"/>
        <w:autoSpaceDN w:val="0"/>
        <w:adjustRightInd w:val="0"/>
        <w:spacing w:after="0"/>
        <w:rPr>
          <w:sz w:val="22"/>
        </w:rPr>
      </w:pPr>
      <w:r w:rsidRPr="00EA3ADE">
        <w:rPr>
          <w:sz w:val="22"/>
        </w:rPr>
        <w:t xml:space="preserve">Kelly, J.C. (1972). Propagation of dwarf </w:t>
      </w:r>
      <w:r w:rsidRPr="00EA3ADE">
        <w:rPr>
          <w:i/>
          <w:sz w:val="22"/>
        </w:rPr>
        <w:t>Piceas</w:t>
      </w:r>
      <w:r w:rsidRPr="00EA3ADE">
        <w:rPr>
          <w:sz w:val="22"/>
        </w:rPr>
        <w:t xml:space="preserve"> at Kinsealy. Proceedings of the International Plant Propagator’s Society, 22:238-240. </w:t>
      </w:r>
    </w:p>
    <w:p w:rsidR="00C47A76" w:rsidRPr="00EA3ADE" w:rsidRDefault="00C47A76" w:rsidP="00A334C1">
      <w:pPr>
        <w:autoSpaceDE w:val="0"/>
        <w:autoSpaceDN w:val="0"/>
        <w:adjustRightInd w:val="0"/>
        <w:spacing w:after="0"/>
        <w:rPr>
          <w:color w:val="FF0000"/>
          <w:sz w:val="22"/>
        </w:rPr>
      </w:pPr>
    </w:p>
    <w:p w:rsidR="00C47A76" w:rsidRPr="006E3B02" w:rsidRDefault="00C47A76" w:rsidP="00D069A6">
      <w:pPr>
        <w:autoSpaceDE w:val="0"/>
        <w:autoSpaceDN w:val="0"/>
        <w:adjustRightInd w:val="0"/>
        <w:spacing w:after="0"/>
        <w:rPr>
          <w:sz w:val="22"/>
        </w:rPr>
      </w:pPr>
      <w:r w:rsidRPr="006E3B02">
        <w:rPr>
          <w:sz w:val="22"/>
        </w:rPr>
        <w:t>Kleinschmidt, J., Műller W., Schmidt, J., Racz, J. (1973). Entwicklung der Stecklingsvermehrung von Fichte (</w:t>
      </w:r>
      <w:r w:rsidRPr="006E3B02">
        <w:rPr>
          <w:i/>
          <w:sz w:val="22"/>
        </w:rPr>
        <w:t>Picea abies</w:t>
      </w:r>
      <w:r w:rsidRPr="006E3B02">
        <w:rPr>
          <w:sz w:val="22"/>
        </w:rPr>
        <w:t xml:space="preserve"> Kart.) zur praxisreife. Silvae Genetica, 22:4-15.</w:t>
      </w:r>
    </w:p>
    <w:p w:rsidR="00C47A76" w:rsidRPr="006E3B02" w:rsidRDefault="00C47A76" w:rsidP="00D069A6">
      <w:pPr>
        <w:autoSpaceDE w:val="0"/>
        <w:autoSpaceDN w:val="0"/>
        <w:adjustRightInd w:val="0"/>
        <w:spacing w:after="0"/>
        <w:rPr>
          <w:sz w:val="22"/>
        </w:rPr>
      </w:pPr>
    </w:p>
    <w:p w:rsidR="00C47A76" w:rsidRPr="006E3B02" w:rsidRDefault="00C47A76" w:rsidP="00D069A6">
      <w:pPr>
        <w:autoSpaceDE w:val="0"/>
        <w:autoSpaceDN w:val="0"/>
        <w:adjustRightInd w:val="0"/>
        <w:spacing w:after="0"/>
        <w:rPr>
          <w:sz w:val="22"/>
        </w:rPr>
      </w:pPr>
      <w:r w:rsidRPr="006E3B02">
        <w:rPr>
          <w:sz w:val="22"/>
        </w:rPr>
        <w:t xml:space="preserve">Kleinschmidt, J. W., Schmidt, J. (1977). Experiences with </w:t>
      </w:r>
      <w:r w:rsidRPr="006E3B02">
        <w:rPr>
          <w:i/>
          <w:sz w:val="22"/>
        </w:rPr>
        <w:t>Picea abies</w:t>
      </w:r>
      <w:r w:rsidRPr="006E3B02">
        <w:rPr>
          <w:sz w:val="22"/>
        </w:rPr>
        <w:t xml:space="preserve"> cuttings propagation in Germany</w:t>
      </w:r>
    </w:p>
    <w:p w:rsidR="00C47A76" w:rsidRPr="006E3B02" w:rsidRDefault="00C47A76" w:rsidP="00D069A6">
      <w:pPr>
        <w:autoSpaceDE w:val="0"/>
        <w:autoSpaceDN w:val="0"/>
        <w:adjustRightInd w:val="0"/>
        <w:spacing w:after="0"/>
        <w:rPr>
          <w:sz w:val="22"/>
        </w:rPr>
      </w:pPr>
      <w:r w:rsidRPr="006E3B02">
        <w:rPr>
          <w:sz w:val="22"/>
        </w:rPr>
        <w:t>and problems connected with large scale application. Silvae Genetica, 26: 197-203.</w:t>
      </w:r>
    </w:p>
    <w:p w:rsidR="00C47A76" w:rsidRPr="006E3B02" w:rsidRDefault="00C47A76" w:rsidP="00D069A6">
      <w:pPr>
        <w:autoSpaceDE w:val="0"/>
        <w:autoSpaceDN w:val="0"/>
        <w:adjustRightInd w:val="0"/>
        <w:spacing w:after="0"/>
        <w:rPr>
          <w:sz w:val="22"/>
        </w:rPr>
      </w:pPr>
    </w:p>
    <w:p w:rsidR="00C47A76" w:rsidRPr="006E3B02" w:rsidRDefault="00C47A76" w:rsidP="00D069A6">
      <w:pPr>
        <w:autoSpaceDE w:val="0"/>
        <w:autoSpaceDN w:val="0"/>
        <w:adjustRightInd w:val="0"/>
        <w:spacing w:after="0"/>
        <w:rPr>
          <w:sz w:val="22"/>
        </w:rPr>
      </w:pPr>
      <w:r w:rsidRPr="006E3B02">
        <w:rPr>
          <w:bCs/>
          <w:sz w:val="22"/>
        </w:rPr>
        <w:t xml:space="preserve">Klimaszewska, K., Overton, C., Stewart, D., Rutledge, R.G. (2011). Initiation of somatic embryos and regeneration of plants from primordial shoots of 10-year-old somatic white spruce and expression profiles of 11 genes followed during the tissue culture process. </w:t>
      </w:r>
      <w:r w:rsidRPr="006E3B02">
        <w:rPr>
          <w:sz w:val="22"/>
        </w:rPr>
        <w:t>Planta, 233:635–647</w:t>
      </w:r>
    </w:p>
    <w:p w:rsidR="00C47A76" w:rsidRDefault="00C47A76" w:rsidP="00A334C1">
      <w:pPr>
        <w:autoSpaceDE w:val="0"/>
        <w:autoSpaceDN w:val="0"/>
        <w:adjustRightInd w:val="0"/>
        <w:spacing w:after="0"/>
        <w:rPr>
          <w:sz w:val="22"/>
        </w:rPr>
      </w:pPr>
    </w:p>
    <w:p w:rsidR="00C47A76" w:rsidRPr="006E3B02" w:rsidRDefault="00C47A76" w:rsidP="00A334C1">
      <w:pPr>
        <w:autoSpaceDE w:val="0"/>
        <w:autoSpaceDN w:val="0"/>
        <w:adjustRightInd w:val="0"/>
        <w:spacing w:after="0"/>
        <w:rPr>
          <w:sz w:val="22"/>
        </w:rPr>
      </w:pPr>
      <w:r>
        <w:rPr>
          <w:sz w:val="22"/>
        </w:rPr>
        <w:t>Lehtonen, J., Nikkanen, T. (2008). Metsäpuiden erikoismuotojen jalostus Suomessa. (Breeding of special forms of forest trees in Finland, in Finnish with English summary). Sorbifolia, 39(2):3-10.</w:t>
      </w:r>
    </w:p>
    <w:p w:rsidR="00C47A76" w:rsidRDefault="00C47A76" w:rsidP="00A334C1">
      <w:pPr>
        <w:autoSpaceDE w:val="0"/>
        <w:autoSpaceDN w:val="0"/>
        <w:adjustRightInd w:val="0"/>
        <w:spacing w:after="0"/>
        <w:rPr>
          <w:sz w:val="22"/>
        </w:rPr>
      </w:pPr>
    </w:p>
    <w:p w:rsidR="00C47A76" w:rsidRPr="006E3B02" w:rsidRDefault="00C47A76" w:rsidP="00A334C1">
      <w:pPr>
        <w:autoSpaceDE w:val="0"/>
        <w:autoSpaceDN w:val="0"/>
        <w:adjustRightInd w:val="0"/>
        <w:spacing w:after="0"/>
        <w:rPr>
          <w:sz w:val="22"/>
        </w:rPr>
      </w:pPr>
      <w:r w:rsidRPr="006E3B02">
        <w:rPr>
          <w:sz w:val="22"/>
        </w:rPr>
        <w:t xml:space="preserve">Mikola, J. (2009). Successes and failures in forest tree cutting production in Finland. </w:t>
      </w:r>
      <w:r w:rsidRPr="006E3B02">
        <w:rPr>
          <w:bCs/>
          <w:sz w:val="22"/>
        </w:rPr>
        <w:t>Working Papers of the Finnish Forest Research Institute, 114:27-30</w:t>
      </w:r>
    </w:p>
    <w:p w:rsidR="00C47A76" w:rsidRPr="006E3B02" w:rsidRDefault="00C47A76" w:rsidP="00A334C1">
      <w:pPr>
        <w:autoSpaceDE w:val="0"/>
        <w:autoSpaceDN w:val="0"/>
        <w:adjustRightInd w:val="0"/>
        <w:spacing w:after="0"/>
        <w:rPr>
          <w:sz w:val="22"/>
        </w:rPr>
      </w:pPr>
    </w:p>
    <w:p w:rsidR="00C47A76" w:rsidRPr="006E3B02" w:rsidRDefault="00C47A76" w:rsidP="00A334C1">
      <w:pPr>
        <w:autoSpaceDE w:val="0"/>
        <w:autoSpaceDN w:val="0"/>
        <w:adjustRightInd w:val="0"/>
        <w:spacing w:after="0"/>
        <w:rPr>
          <w:sz w:val="22"/>
        </w:rPr>
      </w:pPr>
      <w:r w:rsidRPr="006E3B02">
        <w:rPr>
          <w:sz w:val="22"/>
        </w:rPr>
        <w:t>Nikkanen, T. (2009). Hardy options for landscaping – domesticated exotics and special forms of Nordic</w:t>
      </w:r>
    </w:p>
    <w:p w:rsidR="00C47A76" w:rsidRPr="006E3B02" w:rsidRDefault="00C47A76" w:rsidP="00D97609">
      <w:pPr>
        <w:rPr>
          <w:sz w:val="22"/>
        </w:rPr>
      </w:pPr>
      <w:r w:rsidRPr="006E3B02">
        <w:rPr>
          <w:sz w:val="22"/>
        </w:rPr>
        <w:t>conifers.</w:t>
      </w:r>
      <w:r w:rsidRPr="006E3B02">
        <w:rPr>
          <w:bCs/>
          <w:sz w:val="22"/>
        </w:rPr>
        <w:t xml:space="preserve"> Working Papers of the Finnish Forest Research Institute, 114:27-30</w:t>
      </w:r>
    </w:p>
    <w:p w:rsidR="00C47A76" w:rsidRPr="006E3B02" w:rsidRDefault="00C47A76" w:rsidP="00F5672A">
      <w:pPr>
        <w:autoSpaceDE w:val="0"/>
        <w:autoSpaceDN w:val="0"/>
        <w:adjustRightInd w:val="0"/>
        <w:spacing w:after="0"/>
        <w:rPr>
          <w:sz w:val="22"/>
        </w:rPr>
      </w:pPr>
      <w:r w:rsidRPr="006E3B02">
        <w:rPr>
          <w:sz w:val="22"/>
        </w:rPr>
        <w:t>Oliver, R.W., Nelson, S.H. (1957). Propagation of spruce from cuttings. Proceedings of the International Plant Propagators Society, 7:41-48.</w:t>
      </w:r>
    </w:p>
    <w:p w:rsidR="00C47A76" w:rsidRPr="006E3B02" w:rsidRDefault="00C47A76" w:rsidP="00F5672A">
      <w:pPr>
        <w:autoSpaceDE w:val="0"/>
        <w:autoSpaceDN w:val="0"/>
        <w:adjustRightInd w:val="0"/>
        <w:spacing w:after="0"/>
        <w:rPr>
          <w:sz w:val="22"/>
        </w:rPr>
      </w:pPr>
    </w:p>
    <w:p w:rsidR="00C47A76" w:rsidRPr="006E3B02" w:rsidRDefault="00C47A76" w:rsidP="00F5672A">
      <w:pPr>
        <w:autoSpaceDE w:val="0"/>
        <w:autoSpaceDN w:val="0"/>
        <w:adjustRightInd w:val="0"/>
        <w:spacing w:after="0"/>
        <w:rPr>
          <w:sz w:val="22"/>
        </w:rPr>
      </w:pPr>
      <w:r w:rsidRPr="006E3B02">
        <w:rPr>
          <w:sz w:val="22"/>
        </w:rPr>
        <w:t>Olesen, P.O. (1978). On cyclophysis and topophysis. Silvae Genetica, 27:173-178.</w:t>
      </w:r>
    </w:p>
    <w:p w:rsidR="00C47A76" w:rsidRPr="006E3B02" w:rsidRDefault="00C47A76" w:rsidP="003C6BDA">
      <w:pPr>
        <w:autoSpaceDE w:val="0"/>
        <w:autoSpaceDN w:val="0"/>
        <w:adjustRightInd w:val="0"/>
        <w:spacing w:after="0"/>
        <w:rPr>
          <w:color w:val="FF0000"/>
          <w:sz w:val="22"/>
        </w:rPr>
      </w:pPr>
    </w:p>
    <w:p w:rsidR="00C47A76" w:rsidRPr="006E3B02" w:rsidRDefault="00C47A76" w:rsidP="003C6BDA">
      <w:pPr>
        <w:autoSpaceDE w:val="0"/>
        <w:autoSpaceDN w:val="0"/>
        <w:adjustRightInd w:val="0"/>
        <w:spacing w:after="0"/>
        <w:rPr>
          <w:sz w:val="22"/>
        </w:rPr>
      </w:pPr>
      <w:r w:rsidRPr="00EA3ADE">
        <w:rPr>
          <w:sz w:val="22"/>
          <w:lang w:val="fi-FI"/>
        </w:rPr>
        <w:t xml:space="preserve">Oskarsson, O.,  Nikkanen, T. (2001). Metsäpuiden erikoismuotoja kultakuusesta luutakoivuun. </w:t>
      </w:r>
      <w:r w:rsidRPr="006E3B02">
        <w:rPr>
          <w:sz w:val="22"/>
        </w:rPr>
        <w:t>Metsäntutkimuslaitoksen tiedonantoja 670. 54p.</w:t>
      </w:r>
    </w:p>
    <w:p w:rsidR="00C47A76" w:rsidRPr="006E3B02" w:rsidRDefault="00C47A76" w:rsidP="003C6BDA">
      <w:pPr>
        <w:autoSpaceDE w:val="0"/>
        <w:autoSpaceDN w:val="0"/>
        <w:adjustRightInd w:val="0"/>
        <w:spacing w:after="0"/>
        <w:rPr>
          <w:sz w:val="22"/>
        </w:rPr>
      </w:pPr>
    </w:p>
    <w:p w:rsidR="00C47A76" w:rsidRPr="006E3B02" w:rsidRDefault="00C47A76" w:rsidP="003C6BDA">
      <w:pPr>
        <w:autoSpaceDE w:val="0"/>
        <w:autoSpaceDN w:val="0"/>
        <w:adjustRightInd w:val="0"/>
        <w:spacing w:after="0"/>
        <w:rPr>
          <w:color w:val="FF0000"/>
          <w:sz w:val="22"/>
        </w:rPr>
      </w:pPr>
      <w:r w:rsidRPr="00EA3ADE">
        <w:rPr>
          <w:sz w:val="22"/>
        </w:rPr>
        <w:t xml:space="preserve">Partanen, J.  (2004). Dependence of photoperiodic response of growth cessation on the stage of development in </w:t>
      </w:r>
      <w:r w:rsidRPr="00EA3ADE">
        <w:rPr>
          <w:i/>
          <w:sz w:val="22"/>
        </w:rPr>
        <w:t>Picea abies</w:t>
      </w:r>
      <w:r w:rsidRPr="00EA3ADE">
        <w:rPr>
          <w:sz w:val="22"/>
        </w:rPr>
        <w:t xml:space="preserve"> and </w:t>
      </w:r>
      <w:r w:rsidRPr="00EA3ADE">
        <w:rPr>
          <w:i/>
          <w:sz w:val="22"/>
        </w:rPr>
        <w:t>Betula pendula</w:t>
      </w:r>
      <w:r w:rsidRPr="00EA3ADE">
        <w:rPr>
          <w:sz w:val="22"/>
        </w:rPr>
        <w:t xml:space="preserve"> seedlings. Forest Ecology and Management, 188:137-148. </w:t>
      </w:r>
    </w:p>
    <w:p w:rsidR="00C47A76" w:rsidRPr="006E3B02" w:rsidRDefault="00C47A76" w:rsidP="00F5672A">
      <w:pPr>
        <w:rPr>
          <w:sz w:val="22"/>
        </w:rPr>
      </w:pPr>
    </w:p>
    <w:p w:rsidR="00C47A76" w:rsidRPr="006E3B02" w:rsidRDefault="00C47A76" w:rsidP="00F5672A">
      <w:pPr>
        <w:rPr>
          <w:sz w:val="22"/>
        </w:rPr>
      </w:pPr>
      <w:r w:rsidRPr="006E3B02">
        <w:rPr>
          <w:sz w:val="22"/>
        </w:rPr>
        <w:t xml:space="preserve">Pulkkinen, P. (1992). The effect of crown form and plagiotrophy on the growth of </w:t>
      </w:r>
      <w:r w:rsidRPr="006E3B02">
        <w:rPr>
          <w:i/>
          <w:sz w:val="22"/>
        </w:rPr>
        <w:t>Picea abies</w:t>
      </w:r>
      <w:r w:rsidRPr="006E3B02">
        <w:rPr>
          <w:sz w:val="22"/>
        </w:rPr>
        <w:t xml:space="preserve"> f. </w:t>
      </w:r>
      <w:r w:rsidRPr="006E3B02">
        <w:rPr>
          <w:i/>
          <w:sz w:val="22"/>
        </w:rPr>
        <w:t xml:space="preserve">pendula </w:t>
      </w:r>
      <w:r w:rsidRPr="006E3B02">
        <w:rPr>
          <w:sz w:val="22"/>
        </w:rPr>
        <w:t>cuttings. Scand. J. For. Res., 7:71-81.</w:t>
      </w:r>
    </w:p>
    <w:p w:rsidR="00C47A76" w:rsidRPr="006E3B02" w:rsidRDefault="00C47A76" w:rsidP="00F5672A">
      <w:pPr>
        <w:rPr>
          <w:sz w:val="22"/>
        </w:rPr>
      </w:pPr>
      <w:r w:rsidRPr="006E3B02">
        <w:rPr>
          <w:sz w:val="22"/>
        </w:rPr>
        <w:t>Raisio, J. (2009). Conifers in landscaping – Potentials and problems.</w:t>
      </w:r>
      <w:r w:rsidRPr="006E3B02">
        <w:rPr>
          <w:bCs/>
          <w:sz w:val="22"/>
        </w:rPr>
        <w:t xml:space="preserve"> Working Papers of the Finnish Forest Research Institute, 114: 23-26</w:t>
      </w:r>
    </w:p>
    <w:p w:rsidR="00C47A76" w:rsidRPr="006E3B02" w:rsidRDefault="00C47A76" w:rsidP="00D67842">
      <w:pPr>
        <w:autoSpaceDE w:val="0"/>
        <w:autoSpaceDN w:val="0"/>
        <w:adjustRightInd w:val="0"/>
        <w:spacing w:after="0"/>
        <w:rPr>
          <w:sz w:val="22"/>
        </w:rPr>
      </w:pPr>
      <w:r w:rsidRPr="006E3B02">
        <w:rPr>
          <w:sz w:val="22"/>
        </w:rPr>
        <w:t>Roulund, H. (1975). The effect of the cyclophysis and the topophysis on the tooring and behavior of Norway spruce cuttings. Acta Horticulturae, 54:39-50.</w:t>
      </w:r>
    </w:p>
    <w:p w:rsidR="00C47A76" w:rsidRPr="006E3B02" w:rsidRDefault="00C47A76" w:rsidP="00D67842">
      <w:pPr>
        <w:autoSpaceDE w:val="0"/>
        <w:autoSpaceDN w:val="0"/>
        <w:adjustRightInd w:val="0"/>
        <w:spacing w:after="0"/>
        <w:rPr>
          <w:sz w:val="22"/>
        </w:rPr>
      </w:pPr>
    </w:p>
    <w:p w:rsidR="00C47A76" w:rsidRPr="006E3B02" w:rsidRDefault="00C47A76" w:rsidP="00D67842">
      <w:pPr>
        <w:autoSpaceDE w:val="0"/>
        <w:autoSpaceDN w:val="0"/>
        <w:adjustRightInd w:val="0"/>
        <w:spacing w:after="0"/>
        <w:rPr>
          <w:sz w:val="22"/>
        </w:rPr>
      </w:pPr>
      <w:r w:rsidRPr="006E3B02">
        <w:rPr>
          <w:sz w:val="22"/>
        </w:rPr>
        <w:t>Roulund, H., Pellett N.E. (1974). Propagation of Norway spruce (</w:t>
      </w:r>
      <w:r w:rsidRPr="006E3B02">
        <w:rPr>
          <w:i/>
          <w:sz w:val="22"/>
        </w:rPr>
        <w:t xml:space="preserve">Pice abies </w:t>
      </w:r>
      <w:r w:rsidRPr="006E3B02">
        <w:rPr>
          <w:sz w:val="22"/>
        </w:rPr>
        <w:t>L. Karst) by stem cuttings. The Plant Propagator, 20(1):20-26.</w:t>
      </w:r>
    </w:p>
    <w:p w:rsidR="00C47A76" w:rsidRPr="006E3B02" w:rsidRDefault="00C47A76" w:rsidP="00D67842">
      <w:pPr>
        <w:autoSpaceDE w:val="0"/>
        <w:autoSpaceDN w:val="0"/>
        <w:adjustRightInd w:val="0"/>
        <w:spacing w:after="0"/>
        <w:rPr>
          <w:sz w:val="22"/>
        </w:rPr>
      </w:pPr>
    </w:p>
    <w:p w:rsidR="00C47A76" w:rsidRPr="006E3B02" w:rsidRDefault="00C47A76" w:rsidP="00D67842">
      <w:pPr>
        <w:autoSpaceDE w:val="0"/>
        <w:autoSpaceDN w:val="0"/>
        <w:adjustRightInd w:val="0"/>
        <w:spacing w:after="0"/>
        <w:rPr>
          <w:sz w:val="22"/>
        </w:rPr>
      </w:pPr>
      <w:r w:rsidRPr="006E3B02">
        <w:rPr>
          <w:sz w:val="22"/>
        </w:rPr>
        <w:t>Rönsch, H., Adam, G., Matschke J., Schachler, G. (1993). Influence of (22S,23S)-homobrassinolide on rooting capacity and survival of adult Norway spruce cuttings. Tree Physiology, 12:71-80.</w:t>
      </w:r>
    </w:p>
    <w:p w:rsidR="00C47A76" w:rsidRPr="006E3B02" w:rsidRDefault="00C47A76" w:rsidP="00D67842">
      <w:pPr>
        <w:autoSpaceDE w:val="0"/>
        <w:autoSpaceDN w:val="0"/>
        <w:adjustRightInd w:val="0"/>
        <w:spacing w:after="0"/>
        <w:rPr>
          <w:sz w:val="22"/>
        </w:rPr>
      </w:pPr>
    </w:p>
    <w:p w:rsidR="00C47A76" w:rsidRPr="006E3B02" w:rsidRDefault="00C47A76" w:rsidP="00D67842">
      <w:pPr>
        <w:autoSpaceDE w:val="0"/>
        <w:autoSpaceDN w:val="0"/>
        <w:adjustRightInd w:val="0"/>
        <w:spacing w:after="0"/>
        <w:rPr>
          <w:sz w:val="22"/>
        </w:rPr>
      </w:pPr>
      <w:r w:rsidRPr="006E3B02">
        <w:rPr>
          <w:sz w:val="22"/>
        </w:rPr>
        <w:t>Sæbo, A, Borzan, Z., Ducatillion, C., Hatzistathis, A., Lagerström, T., Supuka, J., Garcia-Valdecanthos,</w:t>
      </w:r>
    </w:p>
    <w:p w:rsidR="00C47A76" w:rsidRPr="006E3B02" w:rsidRDefault="00C47A76" w:rsidP="00D67842">
      <w:pPr>
        <w:autoSpaceDE w:val="0"/>
        <w:autoSpaceDN w:val="0"/>
        <w:adjustRightInd w:val="0"/>
        <w:spacing w:after="0"/>
        <w:rPr>
          <w:sz w:val="22"/>
        </w:rPr>
      </w:pPr>
      <w:r w:rsidRPr="00A04621">
        <w:rPr>
          <w:sz w:val="22"/>
          <w:lang w:val="es-MX"/>
        </w:rPr>
        <w:t xml:space="preserve">J.L., Rego, F., Slycken Van J. (2005). </w:t>
      </w:r>
      <w:r w:rsidRPr="006E3B02">
        <w:rPr>
          <w:sz w:val="22"/>
        </w:rPr>
        <w:t>The selection of plant materials for street trees, park trees and</w:t>
      </w:r>
    </w:p>
    <w:p w:rsidR="00C47A76" w:rsidRPr="00A04621" w:rsidRDefault="00C47A76" w:rsidP="00D67842">
      <w:pPr>
        <w:autoSpaceDE w:val="0"/>
        <w:autoSpaceDN w:val="0"/>
        <w:adjustRightInd w:val="0"/>
        <w:spacing w:after="0"/>
        <w:rPr>
          <w:sz w:val="22"/>
          <w:lang w:val="en-GB"/>
        </w:rPr>
      </w:pPr>
      <w:r w:rsidRPr="006E3B02">
        <w:rPr>
          <w:sz w:val="22"/>
        </w:rPr>
        <w:t>urban woodland.</w:t>
      </w:r>
      <w:r w:rsidRPr="006E3B02">
        <w:rPr>
          <w:i/>
          <w:sz w:val="22"/>
        </w:rPr>
        <w:t xml:space="preserve"> In</w:t>
      </w:r>
      <w:r w:rsidRPr="006E3B02">
        <w:rPr>
          <w:sz w:val="22"/>
        </w:rPr>
        <w:t xml:space="preserve">: Konijnendijk, C.C., Nilsson, C., Randrup, T., &amp; Schipperijn, J. (eds.) </w:t>
      </w:r>
      <w:r w:rsidRPr="00A04621">
        <w:rPr>
          <w:sz w:val="22"/>
          <w:lang w:val="en-GB"/>
        </w:rPr>
        <w:t>Urban</w:t>
      </w:r>
    </w:p>
    <w:p w:rsidR="00C47A76" w:rsidRPr="006E3B02" w:rsidRDefault="00C47A76" w:rsidP="00D67842">
      <w:pPr>
        <w:rPr>
          <w:sz w:val="22"/>
        </w:rPr>
      </w:pPr>
      <w:r w:rsidRPr="006E3B02">
        <w:rPr>
          <w:sz w:val="22"/>
        </w:rPr>
        <w:t>Forests and Trees. Springer. pp 257-280.</w:t>
      </w:r>
    </w:p>
    <w:p w:rsidR="00C47A76" w:rsidRPr="006E3B02" w:rsidRDefault="00C47A76" w:rsidP="00D97609">
      <w:pPr>
        <w:rPr>
          <w:sz w:val="22"/>
        </w:rPr>
      </w:pPr>
      <w:r w:rsidRPr="00A04621">
        <w:rPr>
          <w:sz w:val="22"/>
          <w:lang w:val="en-GB"/>
        </w:rPr>
        <w:t xml:space="preserve">Sonesson, J., Hannerz, M. (2002). </w:t>
      </w:r>
      <w:r w:rsidRPr="008E289A">
        <w:rPr>
          <w:sz w:val="22"/>
          <w:lang w:val="en-GB"/>
        </w:rPr>
        <w:t xml:space="preserve">“Mellansvenska klonskogsbruksprojektet -slutrapport”. </w:t>
      </w:r>
      <w:r w:rsidRPr="006E3B02">
        <w:rPr>
          <w:sz w:val="22"/>
        </w:rPr>
        <w:t xml:space="preserve">Skogforsk Arbetsrapport </w:t>
      </w:r>
      <w:r w:rsidRPr="006E3B02">
        <w:rPr>
          <w:bCs/>
          <w:sz w:val="22"/>
        </w:rPr>
        <w:t>505</w:t>
      </w:r>
      <w:r w:rsidRPr="006E3B02">
        <w:rPr>
          <w:sz w:val="22"/>
        </w:rPr>
        <w:t>, 21 p.</w:t>
      </w:r>
    </w:p>
    <w:p w:rsidR="00C47A76" w:rsidRPr="006E3B02" w:rsidRDefault="00C47A76" w:rsidP="00D97609">
      <w:pPr>
        <w:rPr>
          <w:sz w:val="22"/>
        </w:rPr>
      </w:pPr>
      <w:r w:rsidRPr="006E3B02">
        <w:rPr>
          <w:sz w:val="22"/>
        </w:rPr>
        <w:t>St. Clair, B., Kleinschmit, J., Svolba, J. (1985). Juvenility and serial propagation of Norway spruce clones (</w:t>
      </w:r>
      <w:r w:rsidRPr="006E3B02">
        <w:rPr>
          <w:i/>
          <w:sz w:val="22"/>
        </w:rPr>
        <w:t xml:space="preserve">Picea abies </w:t>
      </w:r>
      <w:r w:rsidRPr="006E3B02">
        <w:rPr>
          <w:sz w:val="22"/>
        </w:rPr>
        <w:t>Karst.). Silvae Genetica, 34:42-48.</w:t>
      </w:r>
    </w:p>
    <w:p w:rsidR="00C47A76" w:rsidRPr="00EA3ADE" w:rsidRDefault="00C47A76" w:rsidP="00D97609">
      <w:pPr>
        <w:rPr>
          <w:sz w:val="22"/>
        </w:rPr>
      </w:pPr>
      <w:r w:rsidRPr="00EA3ADE">
        <w:rPr>
          <w:sz w:val="22"/>
        </w:rPr>
        <w:t xml:space="preserve">Sundberg, B., Uggla, C. (1998). Origin and dynamics of indoleacetic acid under polar transport in </w:t>
      </w:r>
      <w:r w:rsidRPr="00EA3ADE">
        <w:rPr>
          <w:i/>
          <w:sz w:val="22"/>
        </w:rPr>
        <w:t>Pinus sylvestris</w:t>
      </w:r>
      <w:r w:rsidRPr="00EA3ADE">
        <w:rPr>
          <w:sz w:val="22"/>
        </w:rPr>
        <w:t xml:space="preserve">. Physiologia Plantarum, 104:22-29. </w:t>
      </w:r>
    </w:p>
    <w:p w:rsidR="00C47A76" w:rsidRPr="008E289A" w:rsidRDefault="00C47A76" w:rsidP="00D97609">
      <w:pPr>
        <w:rPr>
          <w:sz w:val="22"/>
          <w:lang w:val="fi-FI"/>
        </w:rPr>
      </w:pPr>
      <w:r w:rsidRPr="00EA3ADE">
        <w:rPr>
          <w:sz w:val="22"/>
        </w:rPr>
        <w:t xml:space="preserve">Taiz, L.,  Zeiger, E. (1991). Plant Physiology. The Benjamin /Cummings Publ. </w:t>
      </w:r>
      <w:r w:rsidRPr="008E289A">
        <w:rPr>
          <w:sz w:val="22"/>
          <w:lang w:val="fi-FI"/>
        </w:rPr>
        <w:t>Company, Inc.Redwood City, California, US. 565 p.</w:t>
      </w:r>
    </w:p>
    <w:p w:rsidR="00C47A76" w:rsidRPr="00EA3ADE" w:rsidRDefault="00C47A76" w:rsidP="00D97609">
      <w:pPr>
        <w:rPr>
          <w:sz w:val="22"/>
        </w:rPr>
      </w:pPr>
      <w:r w:rsidRPr="008E289A">
        <w:rPr>
          <w:sz w:val="22"/>
          <w:lang w:val="fi-FI"/>
        </w:rPr>
        <w:t xml:space="preserve">Teivonen, S. (2010). Havupuiden erikoismuotojen lisäysmenetelmät. </w:t>
      </w:r>
      <w:r w:rsidRPr="00EA3ADE">
        <w:rPr>
          <w:sz w:val="22"/>
        </w:rPr>
        <w:t xml:space="preserve">Propagation of conifer selections (in Finnish with English summary), M.Sc. Thesis, Faculty of Agriculture and Forestry, University of Helsinki, 46 p. </w:t>
      </w:r>
    </w:p>
    <w:p w:rsidR="00C47A76" w:rsidRPr="00EA3ADE" w:rsidRDefault="00C47A76" w:rsidP="00D97609">
      <w:pPr>
        <w:rPr>
          <w:sz w:val="22"/>
        </w:rPr>
      </w:pPr>
      <w:r w:rsidRPr="006E3B02">
        <w:rPr>
          <w:sz w:val="22"/>
          <w:lang w:val="fi-FI"/>
        </w:rPr>
        <w:t xml:space="preserve">Veierskov, B., Rasmussen, H., Eriksen, B., Hansen-Mǿller, J. (2007). </w:t>
      </w:r>
      <w:r w:rsidRPr="00EA3ADE">
        <w:rPr>
          <w:sz w:val="22"/>
        </w:rPr>
        <w:t xml:space="preserve">Plagiotropism and auxin in </w:t>
      </w:r>
      <w:r w:rsidRPr="00EA3ADE">
        <w:rPr>
          <w:i/>
          <w:sz w:val="22"/>
        </w:rPr>
        <w:t>Abies nordmanniana</w:t>
      </w:r>
      <w:r w:rsidRPr="00EA3ADE">
        <w:rPr>
          <w:sz w:val="22"/>
        </w:rPr>
        <w:t>. Tree Physiology, 27:149-153.</w:t>
      </w:r>
    </w:p>
    <w:p w:rsidR="00C47A76" w:rsidRPr="006E3B02" w:rsidRDefault="00C47A76" w:rsidP="00D97609">
      <w:pPr>
        <w:rPr>
          <w:bCs/>
          <w:sz w:val="22"/>
        </w:rPr>
      </w:pPr>
      <w:r w:rsidRPr="006E3B02">
        <w:rPr>
          <w:sz w:val="22"/>
        </w:rPr>
        <w:t xml:space="preserve">Zilins, J., Lapse, J., Svilans, A. (2009). Investigation of conifers mutation forms in Latvia and the possibilities in selecting new sorts. </w:t>
      </w:r>
      <w:r w:rsidRPr="006E3B02">
        <w:rPr>
          <w:bCs/>
          <w:sz w:val="22"/>
        </w:rPr>
        <w:t>Working Papers of the Finnish Forest Research Institute, 114:31-33</w:t>
      </w:r>
    </w:p>
    <w:p w:rsidR="00C47A76" w:rsidRPr="006E3B02" w:rsidRDefault="00C47A76" w:rsidP="00D97609">
      <w:pPr>
        <w:rPr>
          <w:bCs/>
          <w:sz w:val="22"/>
        </w:rPr>
      </w:pPr>
    </w:p>
    <w:p w:rsidR="00C47A76" w:rsidRPr="00DC14A7" w:rsidRDefault="00C47A76" w:rsidP="00A04621">
      <w:pPr>
        <w:ind w:left="142"/>
      </w:pPr>
      <w:r w:rsidRPr="006E3B02">
        <w:rPr>
          <w:bCs/>
          <w:sz w:val="22"/>
        </w:rPr>
        <w:br w:type="page"/>
      </w:r>
      <w:r w:rsidRPr="00DC14A7">
        <w:rPr>
          <w:b/>
        </w:rPr>
        <w:t>Table 1.</w:t>
      </w:r>
      <w:r w:rsidRPr="00DC14A7">
        <w:t xml:space="preserve"> The </w:t>
      </w:r>
      <w:r>
        <w:t>Norway spruce material</w:t>
      </w:r>
      <w:r w:rsidRPr="00DC14A7">
        <w:t xml:space="preserve"> used </w:t>
      </w:r>
      <w:r>
        <w:t xml:space="preserve">in </w:t>
      </w:r>
      <w:r w:rsidRPr="00DC14A7">
        <w:t>the rooting experiments.</w:t>
      </w:r>
    </w:p>
    <w:tbl>
      <w:tblPr>
        <w:tblW w:w="13336" w:type="dxa"/>
        <w:tblInd w:w="250" w:type="dxa"/>
        <w:tblBorders>
          <w:top w:val="single" w:sz="8" w:space="0" w:color="4F81BD"/>
          <w:left w:val="single" w:sz="8" w:space="0" w:color="4F81BD"/>
          <w:bottom w:val="single" w:sz="8" w:space="0" w:color="4F81BD"/>
          <w:right w:val="single" w:sz="8" w:space="0" w:color="4F81BD"/>
        </w:tblBorders>
        <w:tblLayout w:type="fixed"/>
        <w:tblLook w:val="00A0"/>
      </w:tblPr>
      <w:tblGrid>
        <w:gridCol w:w="1871"/>
        <w:gridCol w:w="964"/>
        <w:gridCol w:w="1736"/>
        <w:gridCol w:w="2980"/>
        <w:gridCol w:w="921"/>
        <w:gridCol w:w="2231"/>
        <w:gridCol w:w="1101"/>
        <w:gridCol w:w="1532"/>
      </w:tblGrid>
      <w:tr w:rsidR="00C47A76" w:rsidRPr="00746C2C" w:rsidTr="000E1BD2">
        <w:tc>
          <w:tcPr>
            <w:tcW w:w="1871" w:type="dxa"/>
            <w:tcBorders>
              <w:top w:val="single" w:sz="8" w:space="0" w:color="4F81BD"/>
              <w:left w:val="nil"/>
              <w:bottom w:val="single" w:sz="8" w:space="0" w:color="4F81BD"/>
            </w:tcBorders>
          </w:tcPr>
          <w:p w:rsidR="00C47A76" w:rsidRPr="00DC14A7" w:rsidRDefault="00C47A76" w:rsidP="000E1BD2">
            <w:pPr>
              <w:spacing w:after="0" w:line="260" w:lineRule="exact"/>
              <w:ind w:left="-108"/>
              <w:rPr>
                <w:rFonts w:ascii="Arial" w:hAnsi="Arial" w:cs="Arial"/>
                <w:b/>
                <w:bCs/>
                <w:sz w:val="20"/>
                <w:szCs w:val="20"/>
              </w:rPr>
            </w:pPr>
            <w:r w:rsidRPr="00DC14A7">
              <w:rPr>
                <w:rFonts w:ascii="Arial" w:hAnsi="Arial" w:cs="Arial"/>
                <w:b/>
                <w:bCs/>
                <w:sz w:val="20"/>
                <w:szCs w:val="20"/>
              </w:rPr>
              <w:t>Ornamental form</w:t>
            </w:r>
          </w:p>
        </w:tc>
        <w:tc>
          <w:tcPr>
            <w:tcW w:w="964" w:type="dxa"/>
            <w:tcBorders>
              <w:top w:val="single" w:sz="8" w:space="0" w:color="4F81BD"/>
              <w:bottom w:val="single" w:sz="8" w:space="0" w:color="4F81BD"/>
            </w:tcBorders>
          </w:tcPr>
          <w:p w:rsidR="00C47A76" w:rsidRPr="00DC14A7" w:rsidRDefault="00C47A76" w:rsidP="000E1BD2">
            <w:pPr>
              <w:tabs>
                <w:tab w:val="left" w:pos="377"/>
              </w:tabs>
              <w:spacing w:after="0" w:line="260" w:lineRule="exact"/>
              <w:ind w:left="-106"/>
              <w:rPr>
                <w:rFonts w:ascii="Arial" w:hAnsi="Arial" w:cs="Arial"/>
                <w:b/>
                <w:bCs/>
                <w:sz w:val="20"/>
                <w:szCs w:val="20"/>
              </w:rPr>
            </w:pPr>
            <w:r w:rsidRPr="00DC14A7">
              <w:rPr>
                <w:rFonts w:ascii="Arial" w:hAnsi="Arial" w:cs="Arial"/>
                <w:b/>
                <w:bCs/>
                <w:sz w:val="20"/>
                <w:szCs w:val="20"/>
              </w:rPr>
              <w:t>Clone / family</w:t>
            </w:r>
          </w:p>
        </w:tc>
        <w:tc>
          <w:tcPr>
            <w:tcW w:w="1736" w:type="dxa"/>
            <w:tcBorders>
              <w:top w:val="single" w:sz="8" w:space="0" w:color="4F81BD"/>
              <w:bottom w:val="single" w:sz="8" w:space="0" w:color="4F81BD"/>
            </w:tcBorders>
          </w:tcPr>
          <w:p w:rsidR="00C47A76" w:rsidRPr="00DC14A7" w:rsidRDefault="00C47A76" w:rsidP="000E1BD2">
            <w:pPr>
              <w:spacing w:after="0" w:line="260" w:lineRule="exact"/>
              <w:ind w:left="-108"/>
              <w:rPr>
                <w:rFonts w:ascii="Arial" w:hAnsi="Arial" w:cs="Arial"/>
                <w:b/>
                <w:bCs/>
                <w:sz w:val="20"/>
                <w:szCs w:val="20"/>
              </w:rPr>
            </w:pPr>
            <w:r w:rsidRPr="00DC14A7">
              <w:rPr>
                <w:rFonts w:ascii="Arial" w:hAnsi="Arial" w:cs="Arial"/>
                <w:b/>
                <w:bCs/>
                <w:sz w:val="20"/>
                <w:szCs w:val="20"/>
              </w:rPr>
              <w:t xml:space="preserve">Origin of </w:t>
            </w:r>
          </w:p>
          <w:p w:rsidR="00C47A76" w:rsidRPr="00746C2C" w:rsidRDefault="00C47A76" w:rsidP="000E1BD2">
            <w:pPr>
              <w:spacing w:after="0" w:line="260" w:lineRule="exact"/>
              <w:ind w:left="-108"/>
              <w:rPr>
                <w:b/>
                <w:bCs/>
                <w:sz w:val="20"/>
                <w:szCs w:val="20"/>
                <w:lang w:val="en-GB"/>
              </w:rPr>
            </w:pPr>
            <w:r w:rsidRPr="00DC14A7">
              <w:rPr>
                <w:rFonts w:ascii="Arial" w:hAnsi="Arial" w:cs="Arial"/>
                <w:b/>
                <w:bCs/>
                <w:sz w:val="20"/>
                <w:szCs w:val="20"/>
                <w:lang w:val="en-GB"/>
              </w:rPr>
              <w:t>taxon</w:t>
            </w:r>
          </w:p>
        </w:tc>
        <w:tc>
          <w:tcPr>
            <w:tcW w:w="3901" w:type="dxa"/>
            <w:gridSpan w:val="2"/>
            <w:tcBorders>
              <w:top w:val="single" w:sz="8" w:space="0" w:color="4F81BD"/>
              <w:bottom w:val="single" w:sz="8" w:space="0" w:color="4F81BD"/>
            </w:tcBorders>
          </w:tcPr>
          <w:p w:rsidR="00C47A76" w:rsidRPr="00DC14A7" w:rsidRDefault="00C47A76" w:rsidP="000E1BD2">
            <w:pPr>
              <w:spacing w:after="0" w:line="260" w:lineRule="exact"/>
              <w:ind w:left="-108"/>
              <w:jc w:val="center"/>
              <w:rPr>
                <w:rFonts w:ascii="Arial" w:hAnsi="Arial" w:cs="Arial"/>
                <w:b/>
                <w:bCs/>
                <w:sz w:val="20"/>
                <w:szCs w:val="20"/>
              </w:rPr>
            </w:pPr>
            <w:r w:rsidRPr="00DC14A7">
              <w:rPr>
                <w:rFonts w:ascii="Arial" w:hAnsi="Arial" w:cs="Arial"/>
                <w:b/>
                <w:bCs/>
                <w:sz w:val="20"/>
                <w:szCs w:val="20"/>
              </w:rPr>
              <w:t>Propagation material</w:t>
            </w:r>
          </w:p>
          <w:p w:rsidR="00C47A76" w:rsidRPr="00746C2C" w:rsidRDefault="00C47A76" w:rsidP="000E1BD2">
            <w:pPr>
              <w:spacing w:after="0" w:line="260" w:lineRule="exact"/>
              <w:ind w:left="-108"/>
              <w:rPr>
                <w:b/>
                <w:bCs/>
                <w:sz w:val="20"/>
                <w:szCs w:val="20"/>
              </w:rPr>
            </w:pPr>
            <w:r w:rsidRPr="00DC14A7">
              <w:rPr>
                <w:rFonts w:ascii="Arial" w:hAnsi="Arial" w:cs="Arial"/>
                <w:b/>
                <w:bCs/>
                <w:sz w:val="20"/>
                <w:szCs w:val="20"/>
              </w:rPr>
              <w:t>Origin                                            Age</w:t>
            </w:r>
          </w:p>
        </w:tc>
        <w:tc>
          <w:tcPr>
            <w:tcW w:w="2231" w:type="dxa"/>
            <w:tcBorders>
              <w:top w:val="single" w:sz="8" w:space="0" w:color="4F81BD"/>
              <w:bottom w:val="single" w:sz="8" w:space="0" w:color="4F81BD"/>
            </w:tcBorders>
          </w:tcPr>
          <w:p w:rsidR="00C47A76" w:rsidRPr="00DC14A7" w:rsidRDefault="00C47A76" w:rsidP="000E1BD2">
            <w:pPr>
              <w:spacing w:after="0" w:line="260" w:lineRule="exact"/>
              <w:rPr>
                <w:rFonts w:ascii="Arial" w:hAnsi="Arial" w:cs="Arial"/>
                <w:b/>
                <w:bCs/>
                <w:sz w:val="20"/>
                <w:szCs w:val="20"/>
              </w:rPr>
            </w:pPr>
            <w:r w:rsidRPr="00DC14A7">
              <w:rPr>
                <w:rFonts w:ascii="Arial" w:hAnsi="Arial" w:cs="Arial"/>
                <w:b/>
                <w:bCs/>
                <w:sz w:val="20"/>
                <w:szCs w:val="20"/>
              </w:rPr>
              <w:t xml:space="preserve">Growth habit </w:t>
            </w:r>
          </w:p>
        </w:tc>
        <w:tc>
          <w:tcPr>
            <w:tcW w:w="1101" w:type="dxa"/>
            <w:tcBorders>
              <w:top w:val="single" w:sz="8" w:space="0" w:color="4F81BD"/>
              <w:bottom w:val="single" w:sz="8" w:space="0" w:color="4F81BD"/>
              <w:right w:val="nil"/>
            </w:tcBorders>
          </w:tcPr>
          <w:p w:rsidR="00C47A76" w:rsidRPr="00DC14A7" w:rsidRDefault="00C47A76" w:rsidP="000E1BD2">
            <w:pPr>
              <w:spacing w:after="0" w:line="260" w:lineRule="exact"/>
              <w:rPr>
                <w:rFonts w:ascii="Arial" w:hAnsi="Arial" w:cs="Arial"/>
                <w:b/>
                <w:bCs/>
                <w:sz w:val="20"/>
                <w:szCs w:val="20"/>
              </w:rPr>
            </w:pPr>
            <w:r w:rsidRPr="00DC14A7">
              <w:rPr>
                <w:rFonts w:ascii="Arial" w:hAnsi="Arial" w:cs="Arial"/>
                <w:b/>
                <w:bCs/>
                <w:sz w:val="20"/>
                <w:szCs w:val="20"/>
              </w:rPr>
              <w:t>Needle color</w:t>
            </w:r>
          </w:p>
        </w:tc>
        <w:tc>
          <w:tcPr>
            <w:tcW w:w="1532" w:type="dxa"/>
            <w:tcBorders>
              <w:top w:val="single" w:sz="8" w:space="0" w:color="4F81BD"/>
              <w:bottom w:val="single" w:sz="8" w:space="0" w:color="4F81BD"/>
              <w:right w:val="nil"/>
            </w:tcBorders>
          </w:tcPr>
          <w:p w:rsidR="00C47A76" w:rsidRPr="00DC14A7" w:rsidRDefault="00C47A76" w:rsidP="000E1BD2">
            <w:pPr>
              <w:spacing w:after="60" w:line="260" w:lineRule="exact"/>
              <w:rPr>
                <w:rFonts w:ascii="Arial" w:hAnsi="Arial" w:cs="Arial"/>
                <w:b/>
                <w:bCs/>
                <w:sz w:val="20"/>
                <w:szCs w:val="20"/>
              </w:rPr>
            </w:pPr>
            <w:r w:rsidRPr="00DC14A7">
              <w:rPr>
                <w:rFonts w:ascii="Arial" w:hAnsi="Arial" w:cs="Arial"/>
                <w:b/>
                <w:bCs/>
                <w:sz w:val="20"/>
                <w:szCs w:val="20"/>
              </w:rPr>
              <w:t>Included in experiment</w:t>
            </w:r>
          </w:p>
        </w:tc>
      </w:tr>
      <w:tr w:rsidR="00C47A76" w:rsidRPr="00746C2C" w:rsidTr="000E1BD2">
        <w:tc>
          <w:tcPr>
            <w:tcW w:w="1871" w:type="dxa"/>
            <w:tcBorders>
              <w:top w:val="single" w:sz="8" w:space="0" w:color="4F81BD"/>
              <w:left w:val="nil"/>
              <w:bottom w:val="single" w:sz="8" w:space="0" w:color="4F81BD"/>
            </w:tcBorders>
          </w:tcPr>
          <w:p w:rsidR="00C47A76" w:rsidRPr="00746C2C" w:rsidRDefault="00C47A76" w:rsidP="000E1BD2">
            <w:pPr>
              <w:spacing w:after="60" w:line="240" w:lineRule="exact"/>
              <w:ind w:left="-108"/>
              <w:rPr>
                <w:rFonts w:ascii="Arial" w:hAnsi="Arial" w:cs="Arial"/>
                <w:bCs/>
                <w:sz w:val="20"/>
                <w:szCs w:val="20"/>
              </w:rPr>
            </w:pPr>
            <w:r w:rsidRPr="00746C2C">
              <w:rPr>
                <w:rFonts w:ascii="Arial" w:hAnsi="Arial" w:cs="Arial"/>
                <w:bCs/>
                <w:i/>
                <w:sz w:val="20"/>
                <w:szCs w:val="20"/>
              </w:rPr>
              <w:t>Picea  abies</w:t>
            </w:r>
            <w:r w:rsidRPr="00746C2C">
              <w:rPr>
                <w:rFonts w:ascii="Arial" w:hAnsi="Arial" w:cs="Arial"/>
                <w:bCs/>
                <w:sz w:val="20"/>
                <w:szCs w:val="20"/>
              </w:rPr>
              <w:t xml:space="preserve"> f. </w:t>
            </w:r>
            <w:r w:rsidRPr="00746C2C">
              <w:rPr>
                <w:rFonts w:ascii="Arial" w:hAnsi="Arial" w:cs="Arial"/>
                <w:bCs/>
                <w:i/>
                <w:sz w:val="20"/>
                <w:szCs w:val="20"/>
              </w:rPr>
              <w:t>tabulaeformis</w:t>
            </w:r>
          </w:p>
        </w:tc>
        <w:tc>
          <w:tcPr>
            <w:tcW w:w="964" w:type="dxa"/>
            <w:tcBorders>
              <w:top w:val="single" w:sz="8" w:space="0" w:color="4F81BD"/>
              <w:bottom w:val="single" w:sz="8" w:space="0" w:color="4F81BD"/>
            </w:tcBorders>
          </w:tcPr>
          <w:p w:rsidR="00C47A76" w:rsidRPr="00746C2C" w:rsidRDefault="00C47A76" w:rsidP="000E1BD2">
            <w:pPr>
              <w:spacing w:after="60" w:line="240" w:lineRule="exact"/>
              <w:ind w:left="-108"/>
              <w:rPr>
                <w:rFonts w:ascii="Arial" w:hAnsi="Arial" w:cs="Arial"/>
                <w:sz w:val="20"/>
                <w:szCs w:val="20"/>
              </w:rPr>
            </w:pPr>
            <w:r w:rsidRPr="00746C2C">
              <w:rPr>
                <w:rFonts w:ascii="Arial" w:hAnsi="Arial" w:cs="Arial"/>
                <w:sz w:val="20"/>
                <w:szCs w:val="20"/>
              </w:rPr>
              <w:t>E2165</w:t>
            </w:r>
          </w:p>
        </w:tc>
        <w:tc>
          <w:tcPr>
            <w:tcW w:w="1736" w:type="dxa"/>
            <w:tcBorders>
              <w:top w:val="single" w:sz="8" w:space="0" w:color="4F81BD"/>
              <w:bottom w:val="single" w:sz="8" w:space="0" w:color="4F81BD"/>
            </w:tcBorders>
          </w:tcPr>
          <w:p w:rsidR="00C47A76" w:rsidRPr="008E289A" w:rsidRDefault="00C47A76" w:rsidP="000E1BD2">
            <w:pPr>
              <w:spacing w:after="0" w:line="240" w:lineRule="exact"/>
              <w:ind w:left="-108" w:right="-108"/>
              <w:rPr>
                <w:rFonts w:ascii="Arial" w:hAnsi="Arial" w:cs="Arial"/>
                <w:sz w:val="20"/>
                <w:szCs w:val="20"/>
                <w:lang w:val="fi-FI"/>
              </w:rPr>
            </w:pPr>
            <w:r w:rsidRPr="008E289A">
              <w:rPr>
                <w:rFonts w:ascii="Arial" w:hAnsi="Arial" w:cs="Arial"/>
                <w:sz w:val="20"/>
                <w:szCs w:val="20"/>
                <w:lang w:val="fi-FI"/>
              </w:rPr>
              <w:t>Suomusjärvi</w:t>
            </w:r>
          </w:p>
          <w:p w:rsidR="00C47A76" w:rsidRPr="008E289A" w:rsidRDefault="00C47A76" w:rsidP="000E1BD2">
            <w:pPr>
              <w:spacing w:after="60" w:line="240" w:lineRule="exact"/>
              <w:ind w:left="-105" w:right="-108"/>
              <w:rPr>
                <w:rFonts w:ascii="Arial" w:hAnsi="Arial" w:cs="Arial"/>
                <w:sz w:val="20"/>
                <w:szCs w:val="20"/>
                <w:lang w:val="fi-FI"/>
              </w:rPr>
            </w:pPr>
            <w:r w:rsidRPr="008E289A">
              <w:rPr>
                <w:rFonts w:ascii="Arial" w:hAnsi="Arial" w:cs="Arial"/>
                <w:sz w:val="20"/>
                <w:szCs w:val="20"/>
                <w:lang w:val="fi-FI"/>
              </w:rPr>
              <w:t>N60°24’, E23°47’</w:t>
            </w:r>
          </w:p>
        </w:tc>
        <w:tc>
          <w:tcPr>
            <w:tcW w:w="2980" w:type="dxa"/>
            <w:tcBorders>
              <w:top w:val="single" w:sz="8" w:space="0" w:color="4F81BD"/>
              <w:bottom w:val="single" w:sz="8" w:space="0" w:color="4F81BD"/>
            </w:tcBorders>
          </w:tcPr>
          <w:p w:rsidR="00C47A76" w:rsidRPr="008E289A" w:rsidRDefault="00C47A76" w:rsidP="000E1BD2">
            <w:pPr>
              <w:spacing w:after="0" w:line="240" w:lineRule="exact"/>
              <w:ind w:left="-108"/>
              <w:rPr>
                <w:rFonts w:ascii="Arial" w:hAnsi="Arial" w:cs="Arial"/>
                <w:sz w:val="20"/>
                <w:szCs w:val="20"/>
                <w:lang w:val="es-MX"/>
              </w:rPr>
            </w:pPr>
            <w:r w:rsidRPr="008E289A">
              <w:rPr>
                <w:rFonts w:ascii="Arial" w:hAnsi="Arial" w:cs="Arial"/>
                <w:sz w:val="20"/>
                <w:szCs w:val="20"/>
                <w:lang w:val="es-MX"/>
              </w:rPr>
              <w:t>Imatra, Pelkola</w:t>
            </w:r>
          </w:p>
          <w:p w:rsidR="00C47A76" w:rsidRPr="008E289A" w:rsidRDefault="00C47A76" w:rsidP="000E1BD2">
            <w:pPr>
              <w:spacing w:after="60" w:line="240" w:lineRule="exact"/>
              <w:ind w:left="-108"/>
              <w:rPr>
                <w:rFonts w:ascii="Arial" w:hAnsi="Arial" w:cs="Arial"/>
                <w:sz w:val="20"/>
                <w:szCs w:val="20"/>
                <w:lang w:val="es-MX"/>
              </w:rPr>
            </w:pPr>
            <w:r w:rsidRPr="008E289A">
              <w:rPr>
                <w:rFonts w:ascii="Arial" w:hAnsi="Arial" w:cs="Arial"/>
                <w:sz w:val="20"/>
                <w:szCs w:val="20"/>
                <w:lang w:val="es-MX"/>
              </w:rPr>
              <w:t>N61°08’, E28°49’</w:t>
            </w:r>
          </w:p>
        </w:tc>
        <w:tc>
          <w:tcPr>
            <w:tcW w:w="921" w:type="dxa"/>
            <w:tcBorders>
              <w:top w:val="single" w:sz="8" w:space="0" w:color="4F81BD"/>
              <w:bottom w:val="single" w:sz="8" w:space="0" w:color="4F81BD"/>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45</w:t>
            </w:r>
          </w:p>
        </w:tc>
        <w:tc>
          <w:tcPr>
            <w:tcW w:w="2231" w:type="dxa"/>
            <w:tcBorders>
              <w:top w:val="single" w:sz="8" w:space="0" w:color="4F81BD"/>
              <w:bottom w:val="single" w:sz="8" w:space="0" w:color="4F81BD"/>
              <w:right w:val="nil"/>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no apical dominance</w:t>
            </w:r>
          </w:p>
        </w:tc>
        <w:tc>
          <w:tcPr>
            <w:tcW w:w="1101" w:type="dxa"/>
            <w:tcBorders>
              <w:top w:val="single" w:sz="8" w:space="0" w:color="4F81BD"/>
              <w:left w:val="nil"/>
              <w:bottom w:val="single" w:sz="8" w:space="0" w:color="4F81BD"/>
              <w:right w:val="nil"/>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green</w:t>
            </w:r>
          </w:p>
        </w:tc>
        <w:tc>
          <w:tcPr>
            <w:tcW w:w="1532" w:type="dxa"/>
            <w:tcBorders>
              <w:top w:val="single" w:sz="8" w:space="0" w:color="4F81BD"/>
              <w:left w:val="nil"/>
              <w:bottom w:val="single" w:sz="8" w:space="0" w:color="4F81BD"/>
              <w:right w:val="nil"/>
            </w:tcBorders>
          </w:tcPr>
          <w:p w:rsidR="00C47A76" w:rsidRPr="00746C2C" w:rsidRDefault="00C47A76" w:rsidP="000E1BD2">
            <w:pPr>
              <w:spacing w:after="0" w:line="240" w:lineRule="exact"/>
              <w:rPr>
                <w:rFonts w:ascii="Arial" w:hAnsi="Arial" w:cs="Arial"/>
                <w:sz w:val="20"/>
                <w:szCs w:val="20"/>
              </w:rPr>
            </w:pPr>
            <w:r w:rsidRPr="00746C2C">
              <w:rPr>
                <w:rFonts w:ascii="Arial" w:hAnsi="Arial" w:cs="Arial"/>
                <w:sz w:val="20"/>
                <w:szCs w:val="20"/>
              </w:rPr>
              <w:t>March</w:t>
            </w:r>
          </w:p>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August</w:t>
            </w:r>
          </w:p>
        </w:tc>
      </w:tr>
      <w:tr w:rsidR="00C47A76" w:rsidRPr="00746C2C" w:rsidTr="000E1BD2">
        <w:tc>
          <w:tcPr>
            <w:tcW w:w="1871" w:type="dxa"/>
            <w:tcBorders>
              <w:top w:val="single" w:sz="8" w:space="0" w:color="4F81BD"/>
              <w:left w:val="nil"/>
              <w:bottom w:val="single" w:sz="8" w:space="0" w:color="4F81BD"/>
            </w:tcBorders>
          </w:tcPr>
          <w:p w:rsidR="00C47A76" w:rsidRPr="00746C2C" w:rsidRDefault="00C47A76" w:rsidP="000E1BD2">
            <w:pPr>
              <w:spacing w:after="0" w:line="240" w:lineRule="exact"/>
              <w:ind w:left="-108"/>
              <w:rPr>
                <w:rFonts w:ascii="Arial" w:hAnsi="Arial" w:cs="Arial"/>
                <w:bCs/>
                <w:sz w:val="20"/>
                <w:szCs w:val="20"/>
              </w:rPr>
            </w:pPr>
            <w:r w:rsidRPr="00746C2C">
              <w:rPr>
                <w:rFonts w:ascii="Arial" w:hAnsi="Arial" w:cs="Arial"/>
                <w:bCs/>
                <w:sz w:val="20"/>
                <w:szCs w:val="20"/>
              </w:rPr>
              <w:t xml:space="preserve">Pendula with </w:t>
            </w:r>
          </w:p>
          <w:p w:rsidR="00C47A76" w:rsidRPr="00746C2C" w:rsidRDefault="00C47A76" w:rsidP="000E1BD2">
            <w:pPr>
              <w:spacing w:after="60" w:line="240" w:lineRule="exact"/>
              <w:ind w:left="-108"/>
              <w:rPr>
                <w:rFonts w:ascii="Arial" w:hAnsi="Arial" w:cs="Arial"/>
                <w:bCs/>
                <w:sz w:val="20"/>
                <w:szCs w:val="20"/>
              </w:rPr>
            </w:pPr>
            <w:r w:rsidRPr="00746C2C">
              <w:rPr>
                <w:rFonts w:ascii="Arial" w:hAnsi="Arial" w:cs="Arial"/>
                <w:bCs/>
                <w:sz w:val="20"/>
                <w:szCs w:val="20"/>
              </w:rPr>
              <w:t>no top</w:t>
            </w:r>
          </w:p>
        </w:tc>
        <w:tc>
          <w:tcPr>
            <w:tcW w:w="964" w:type="dxa"/>
            <w:tcBorders>
              <w:top w:val="single" w:sz="8" w:space="0" w:color="4F81BD"/>
              <w:bottom w:val="single" w:sz="8" w:space="0" w:color="4F81BD"/>
            </w:tcBorders>
          </w:tcPr>
          <w:p w:rsidR="00C47A76" w:rsidRPr="00746C2C" w:rsidRDefault="00C47A76" w:rsidP="000E1BD2">
            <w:pPr>
              <w:spacing w:after="60" w:line="240" w:lineRule="exact"/>
              <w:ind w:left="-106"/>
              <w:rPr>
                <w:rFonts w:ascii="Arial" w:hAnsi="Arial" w:cs="Arial"/>
                <w:sz w:val="20"/>
                <w:szCs w:val="20"/>
              </w:rPr>
            </w:pPr>
            <w:r w:rsidRPr="00746C2C">
              <w:rPr>
                <w:rFonts w:ascii="Arial" w:hAnsi="Arial" w:cs="Arial"/>
                <w:sz w:val="20"/>
                <w:szCs w:val="20"/>
              </w:rPr>
              <w:t>K1487</w:t>
            </w:r>
          </w:p>
        </w:tc>
        <w:tc>
          <w:tcPr>
            <w:tcW w:w="1736" w:type="dxa"/>
            <w:tcBorders>
              <w:top w:val="single" w:sz="8" w:space="0" w:color="4F81BD"/>
              <w:bottom w:val="single" w:sz="8" w:space="0" w:color="4F81BD"/>
            </w:tcBorders>
          </w:tcPr>
          <w:p w:rsidR="00C47A76" w:rsidRPr="008E289A" w:rsidRDefault="00C47A76" w:rsidP="000E1BD2">
            <w:pPr>
              <w:spacing w:after="0" w:line="240" w:lineRule="exact"/>
              <w:ind w:left="-108"/>
              <w:rPr>
                <w:rFonts w:ascii="Arial" w:hAnsi="Arial" w:cs="Arial"/>
                <w:sz w:val="20"/>
                <w:szCs w:val="20"/>
                <w:lang w:val="es-MX"/>
              </w:rPr>
            </w:pPr>
            <w:r w:rsidRPr="008E289A">
              <w:rPr>
                <w:rFonts w:ascii="Arial" w:hAnsi="Arial" w:cs="Arial"/>
                <w:sz w:val="20"/>
                <w:szCs w:val="20"/>
                <w:lang w:val="es-MX"/>
              </w:rPr>
              <w:t>Tohmajärvi</w:t>
            </w:r>
          </w:p>
          <w:p w:rsidR="00C47A76" w:rsidRPr="008E289A" w:rsidRDefault="00C47A76" w:rsidP="000E1BD2">
            <w:pPr>
              <w:spacing w:after="60" w:line="240" w:lineRule="exact"/>
              <w:ind w:left="-105"/>
              <w:rPr>
                <w:rFonts w:ascii="Arial" w:hAnsi="Arial" w:cs="Arial"/>
                <w:sz w:val="20"/>
                <w:szCs w:val="20"/>
                <w:lang w:val="es-MX"/>
              </w:rPr>
            </w:pPr>
            <w:r w:rsidRPr="008E289A">
              <w:rPr>
                <w:rFonts w:ascii="Arial" w:hAnsi="Arial" w:cs="Arial"/>
                <w:sz w:val="20"/>
                <w:szCs w:val="20"/>
                <w:lang w:val="es-MX"/>
              </w:rPr>
              <w:t>N62°20’, E30°08’</w:t>
            </w:r>
          </w:p>
        </w:tc>
        <w:tc>
          <w:tcPr>
            <w:tcW w:w="2980" w:type="dxa"/>
            <w:tcBorders>
              <w:top w:val="single" w:sz="8" w:space="0" w:color="4F81BD"/>
              <w:bottom w:val="single" w:sz="8" w:space="0" w:color="4F81BD"/>
            </w:tcBorders>
          </w:tcPr>
          <w:p w:rsidR="00C47A76" w:rsidRPr="00746C2C" w:rsidRDefault="00C47A76" w:rsidP="000E1BD2">
            <w:pPr>
              <w:spacing w:after="60" w:line="240" w:lineRule="exact"/>
              <w:ind w:left="-112"/>
              <w:rPr>
                <w:rFonts w:ascii="Arial" w:hAnsi="Arial" w:cs="Arial"/>
                <w:sz w:val="20"/>
                <w:szCs w:val="20"/>
              </w:rPr>
            </w:pPr>
            <w:r w:rsidRPr="00746C2C">
              <w:rPr>
                <w:rFonts w:ascii="Arial" w:hAnsi="Arial" w:cs="Arial"/>
                <w:sz w:val="20"/>
                <w:szCs w:val="20"/>
              </w:rPr>
              <w:t>Imatra, Pelkola</w:t>
            </w:r>
          </w:p>
        </w:tc>
        <w:tc>
          <w:tcPr>
            <w:tcW w:w="921" w:type="dxa"/>
            <w:tcBorders>
              <w:top w:val="single" w:sz="8" w:space="0" w:color="4F81BD"/>
              <w:bottom w:val="single" w:sz="8" w:space="0" w:color="4F81BD"/>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45</w:t>
            </w:r>
          </w:p>
        </w:tc>
        <w:tc>
          <w:tcPr>
            <w:tcW w:w="2231" w:type="dxa"/>
            <w:tcBorders>
              <w:top w:val="single" w:sz="8" w:space="0" w:color="4F81BD"/>
              <w:bottom w:val="single" w:sz="8" w:space="0" w:color="4F81BD"/>
              <w:right w:val="nil"/>
            </w:tcBorders>
          </w:tcPr>
          <w:p w:rsidR="00C47A76" w:rsidRPr="00746C2C" w:rsidRDefault="00C47A76" w:rsidP="000E1BD2">
            <w:pPr>
              <w:spacing w:after="60" w:line="240" w:lineRule="exact"/>
              <w:rPr>
                <w:rFonts w:ascii="Arial" w:hAnsi="Arial" w:cs="Arial"/>
                <w:b/>
                <w:sz w:val="20"/>
                <w:szCs w:val="20"/>
              </w:rPr>
            </w:pPr>
            <w:r w:rsidRPr="00746C2C">
              <w:rPr>
                <w:rFonts w:ascii="Arial" w:hAnsi="Arial" w:cs="Arial"/>
                <w:sz w:val="20"/>
                <w:szCs w:val="20"/>
              </w:rPr>
              <w:t>no apical dominance</w:t>
            </w:r>
          </w:p>
        </w:tc>
        <w:tc>
          <w:tcPr>
            <w:tcW w:w="1101" w:type="dxa"/>
            <w:tcBorders>
              <w:top w:val="single" w:sz="8" w:space="0" w:color="4F81BD"/>
              <w:left w:val="nil"/>
              <w:bottom w:val="single" w:sz="8" w:space="0" w:color="4F81BD"/>
              <w:right w:val="nil"/>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green</w:t>
            </w:r>
          </w:p>
        </w:tc>
        <w:tc>
          <w:tcPr>
            <w:tcW w:w="1532" w:type="dxa"/>
            <w:tcBorders>
              <w:top w:val="single" w:sz="8" w:space="0" w:color="4F81BD"/>
              <w:left w:val="nil"/>
              <w:bottom w:val="single" w:sz="8" w:space="0" w:color="4F81BD"/>
              <w:right w:val="nil"/>
            </w:tcBorders>
          </w:tcPr>
          <w:p w:rsidR="00C47A76" w:rsidRPr="00746C2C" w:rsidRDefault="00C47A76" w:rsidP="000E1BD2">
            <w:pPr>
              <w:spacing w:after="0" w:line="240" w:lineRule="exact"/>
              <w:rPr>
                <w:rFonts w:ascii="Arial" w:hAnsi="Arial" w:cs="Arial"/>
                <w:sz w:val="20"/>
                <w:szCs w:val="20"/>
              </w:rPr>
            </w:pPr>
            <w:r w:rsidRPr="00746C2C">
              <w:rPr>
                <w:rFonts w:ascii="Arial" w:hAnsi="Arial" w:cs="Arial"/>
                <w:sz w:val="20"/>
                <w:szCs w:val="20"/>
              </w:rPr>
              <w:t>March</w:t>
            </w:r>
          </w:p>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August</w:t>
            </w:r>
          </w:p>
        </w:tc>
      </w:tr>
      <w:tr w:rsidR="00C47A76" w:rsidRPr="00746C2C" w:rsidTr="000E1BD2">
        <w:tc>
          <w:tcPr>
            <w:tcW w:w="1871" w:type="dxa"/>
            <w:tcBorders>
              <w:top w:val="single" w:sz="8" w:space="0" w:color="4F81BD"/>
              <w:left w:val="nil"/>
              <w:bottom w:val="single" w:sz="8" w:space="0" w:color="4F81BD"/>
            </w:tcBorders>
          </w:tcPr>
          <w:p w:rsidR="00C47A76" w:rsidRPr="00746C2C" w:rsidRDefault="00C47A76" w:rsidP="000E1BD2">
            <w:pPr>
              <w:spacing w:after="60" w:line="240" w:lineRule="exact"/>
              <w:ind w:left="-108"/>
              <w:rPr>
                <w:rFonts w:ascii="Arial" w:hAnsi="Arial" w:cs="Arial"/>
                <w:bCs/>
                <w:sz w:val="20"/>
                <w:szCs w:val="20"/>
              </w:rPr>
            </w:pPr>
            <w:r w:rsidRPr="00746C2C">
              <w:rPr>
                <w:rFonts w:ascii="Arial" w:hAnsi="Arial" w:cs="Arial"/>
                <w:bCs/>
                <w:sz w:val="20"/>
                <w:szCs w:val="20"/>
              </w:rPr>
              <w:t>Dwarfish growth</w:t>
            </w:r>
          </w:p>
        </w:tc>
        <w:tc>
          <w:tcPr>
            <w:tcW w:w="964" w:type="dxa"/>
          </w:tcPr>
          <w:p w:rsidR="00C47A76" w:rsidRPr="00746C2C" w:rsidRDefault="00C47A76" w:rsidP="000E1BD2">
            <w:pPr>
              <w:spacing w:after="60" w:line="240" w:lineRule="exact"/>
              <w:ind w:left="-106"/>
              <w:rPr>
                <w:rFonts w:ascii="Arial" w:hAnsi="Arial" w:cs="Arial"/>
                <w:sz w:val="20"/>
                <w:szCs w:val="20"/>
              </w:rPr>
            </w:pPr>
            <w:r w:rsidRPr="00746C2C">
              <w:rPr>
                <w:rFonts w:ascii="Arial" w:hAnsi="Arial" w:cs="Arial"/>
                <w:sz w:val="20"/>
                <w:szCs w:val="20"/>
              </w:rPr>
              <w:t>E228</w:t>
            </w:r>
          </w:p>
        </w:tc>
        <w:tc>
          <w:tcPr>
            <w:tcW w:w="1736" w:type="dxa"/>
          </w:tcPr>
          <w:p w:rsidR="00C47A76" w:rsidRPr="008E289A" w:rsidRDefault="00C47A76" w:rsidP="000E1BD2">
            <w:pPr>
              <w:spacing w:after="0" w:line="240" w:lineRule="exact"/>
              <w:ind w:left="-108"/>
              <w:rPr>
                <w:rFonts w:ascii="Arial" w:hAnsi="Arial" w:cs="Arial"/>
                <w:sz w:val="20"/>
                <w:szCs w:val="20"/>
                <w:lang w:val="es-MX"/>
              </w:rPr>
            </w:pPr>
            <w:r w:rsidRPr="008E289A">
              <w:rPr>
                <w:rFonts w:ascii="Arial" w:hAnsi="Arial" w:cs="Arial"/>
                <w:sz w:val="20"/>
                <w:szCs w:val="20"/>
                <w:lang w:val="es-MX"/>
              </w:rPr>
              <w:t>Orivesi</w:t>
            </w:r>
          </w:p>
          <w:p w:rsidR="00C47A76" w:rsidRPr="008E289A" w:rsidRDefault="00C47A76" w:rsidP="000E1BD2">
            <w:pPr>
              <w:spacing w:after="60" w:line="240" w:lineRule="exact"/>
              <w:ind w:left="-105"/>
              <w:rPr>
                <w:rFonts w:ascii="Arial" w:hAnsi="Arial" w:cs="Arial"/>
                <w:sz w:val="20"/>
                <w:szCs w:val="20"/>
                <w:lang w:val="es-MX"/>
              </w:rPr>
            </w:pPr>
            <w:r w:rsidRPr="008E289A">
              <w:rPr>
                <w:rFonts w:ascii="Arial" w:hAnsi="Arial" w:cs="Arial"/>
                <w:sz w:val="20"/>
                <w:szCs w:val="20"/>
                <w:lang w:val="es-MX"/>
              </w:rPr>
              <w:t>N61°43’, E24°25’</w:t>
            </w:r>
          </w:p>
        </w:tc>
        <w:tc>
          <w:tcPr>
            <w:tcW w:w="2980" w:type="dxa"/>
          </w:tcPr>
          <w:p w:rsidR="00C47A76" w:rsidRPr="00746C2C" w:rsidRDefault="00C47A76" w:rsidP="000E1BD2">
            <w:pPr>
              <w:spacing w:after="60" w:line="240" w:lineRule="exact"/>
              <w:ind w:left="-112"/>
              <w:rPr>
                <w:rFonts w:ascii="Arial" w:hAnsi="Arial" w:cs="Arial"/>
                <w:sz w:val="20"/>
                <w:szCs w:val="20"/>
              </w:rPr>
            </w:pPr>
            <w:r w:rsidRPr="00746C2C">
              <w:rPr>
                <w:rFonts w:ascii="Arial" w:hAnsi="Arial" w:cs="Arial"/>
                <w:sz w:val="20"/>
                <w:szCs w:val="20"/>
              </w:rPr>
              <w:t>Imatra, Pelkola</w:t>
            </w:r>
          </w:p>
        </w:tc>
        <w:tc>
          <w:tcPr>
            <w:tcW w:w="921" w:type="dxa"/>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45</w:t>
            </w:r>
          </w:p>
        </w:tc>
        <w:tc>
          <w:tcPr>
            <w:tcW w:w="2231" w:type="dxa"/>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reduced growth, dense branching</w:t>
            </w:r>
          </w:p>
        </w:tc>
        <w:tc>
          <w:tcPr>
            <w:tcW w:w="1101" w:type="dxa"/>
            <w:tcBorders>
              <w:right w:val="nil"/>
            </w:tcBorders>
          </w:tcPr>
          <w:p w:rsidR="00C47A76" w:rsidRPr="00746C2C" w:rsidRDefault="00C47A76" w:rsidP="000E1BD2">
            <w:pPr>
              <w:spacing w:after="60" w:line="240" w:lineRule="exact"/>
              <w:rPr>
                <w:sz w:val="20"/>
                <w:szCs w:val="20"/>
              </w:rPr>
            </w:pPr>
            <w:r w:rsidRPr="00746C2C">
              <w:rPr>
                <w:rFonts w:ascii="Arial" w:hAnsi="Arial" w:cs="Arial"/>
                <w:sz w:val="20"/>
                <w:szCs w:val="20"/>
              </w:rPr>
              <w:t>green</w:t>
            </w:r>
          </w:p>
        </w:tc>
        <w:tc>
          <w:tcPr>
            <w:tcW w:w="1532" w:type="dxa"/>
            <w:tcBorders>
              <w:right w:val="nil"/>
            </w:tcBorders>
          </w:tcPr>
          <w:p w:rsidR="00C47A76" w:rsidRPr="00746C2C" w:rsidRDefault="00C47A76" w:rsidP="000E1BD2">
            <w:pPr>
              <w:spacing w:after="0" w:line="240" w:lineRule="exact"/>
              <w:rPr>
                <w:rFonts w:ascii="Arial" w:hAnsi="Arial" w:cs="Arial"/>
                <w:sz w:val="20"/>
                <w:szCs w:val="20"/>
              </w:rPr>
            </w:pPr>
            <w:r w:rsidRPr="00746C2C">
              <w:rPr>
                <w:rFonts w:ascii="Arial" w:hAnsi="Arial" w:cs="Arial"/>
                <w:sz w:val="20"/>
                <w:szCs w:val="20"/>
              </w:rPr>
              <w:t>March</w:t>
            </w:r>
          </w:p>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August</w:t>
            </w:r>
          </w:p>
        </w:tc>
      </w:tr>
      <w:tr w:rsidR="00C47A76" w:rsidRPr="00746C2C" w:rsidTr="000E1BD2">
        <w:tc>
          <w:tcPr>
            <w:tcW w:w="1871" w:type="dxa"/>
            <w:tcBorders>
              <w:top w:val="single" w:sz="8" w:space="0" w:color="4F81BD"/>
              <w:left w:val="nil"/>
              <w:bottom w:val="single" w:sz="8" w:space="0" w:color="4F81BD"/>
            </w:tcBorders>
          </w:tcPr>
          <w:p w:rsidR="00C47A76" w:rsidRPr="00746C2C" w:rsidRDefault="00C47A76" w:rsidP="000E1BD2">
            <w:pPr>
              <w:spacing w:after="60" w:line="240" w:lineRule="exact"/>
              <w:ind w:left="-108"/>
              <w:rPr>
                <w:rFonts w:ascii="Arial" w:hAnsi="Arial" w:cs="Arial"/>
                <w:bCs/>
                <w:sz w:val="20"/>
                <w:szCs w:val="20"/>
              </w:rPr>
            </w:pPr>
            <w:r w:rsidRPr="00746C2C">
              <w:rPr>
                <w:rFonts w:ascii="Arial" w:hAnsi="Arial" w:cs="Arial"/>
                <w:bCs/>
                <w:sz w:val="20"/>
                <w:szCs w:val="20"/>
              </w:rPr>
              <w:t>Dwarfish growth</w:t>
            </w:r>
          </w:p>
        </w:tc>
        <w:tc>
          <w:tcPr>
            <w:tcW w:w="964" w:type="dxa"/>
            <w:tcBorders>
              <w:top w:val="single" w:sz="8" w:space="0" w:color="4F81BD"/>
              <w:bottom w:val="single" w:sz="8" w:space="0" w:color="4F81BD"/>
            </w:tcBorders>
          </w:tcPr>
          <w:p w:rsidR="00C47A76" w:rsidRPr="00746C2C" w:rsidRDefault="00C47A76" w:rsidP="000E1BD2">
            <w:pPr>
              <w:spacing w:after="60" w:line="240" w:lineRule="exact"/>
              <w:ind w:left="-108"/>
              <w:rPr>
                <w:rFonts w:ascii="Arial" w:hAnsi="Arial" w:cs="Arial"/>
                <w:sz w:val="20"/>
                <w:szCs w:val="20"/>
              </w:rPr>
            </w:pPr>
            <w:r w:rsidRPr="00746C2C">
              <w:rPr>
                <w:rFonts w:ascii="Arial" w:hAnsi="Arial" w:cs="Arial"/>
                <w:sz w:val="20"/>
                <w:szCs w:val="20"/>
              </w:rPr>
              <w:t>E440</w:t>
            </w:r>
          </w:p>
        </w:tc>
        <w:tc>
          <w:tcPr>
            <w:tcW w:w="1736" w:type="dxa"/>
            <w:tcBorders>
              <w:top w:val="single" w:sz="8" w:space="0" w:color="4F81BD"/>
              <w:bottom w:val="single" w:sz="8" w:space="0" w:color="4F81BD"/>
            </w:tcBorders>
          </w:tcPr>
          <w:p w:rsidR="00C47A76" w:rsidRPr="008E289A" w:rsidRDefault="00C47A76" w:rsidP="000E1BD2">
            <w:pPr>
              <w:spacing w:after="0" w:line="240" w:lineRule="exact"/>
              <w:ind w:left="-108"/>
              <w:rPr>
                <w:rFonts w:ascii="Arial" w:hAnsi="Arial" w:cs="Arial"/>
                <w:sz w:val="20"/>
                <w:szCs w:val="20"/>
                <w:lang w:val="es-MX"/>
              </w:rPr>
            </w:pPr>
            <w:r w:rsidRPr="008E289A">
              <w:rPr>
                <w:rFonts w:ascii="Arial" w:hAnsi="Arial" w:cs="Arial"/>
                <w:sz w:val="20"/>
                <w:szCs w:val="20"/>
                <w:lang w:val="es-MX"/>
              </w:rPr>
              <w:t>Askola</w:t>
            </w:r>
          </w:p>
          <w:p w:rsidR="00C47A76" w:rsidRPr="008E289A" w:rsidRDefault="00C47A76" w:rsidP="000E1BD2">
            <w:pPr>
              <w:spacing w:after="60" w:line="240" w:lineRule="exact"/>
              <w:ind w:left="-108"/>
              <w:rPr>
                <w:rFonts w:ascii="Arial" w:hAnsi="Arial" w:cs="Arial"/>
                <w:sz w:val="20"/>
                <w:szCs w:val="20"/>
                <w:lang w:val="es-MX"/>
              </w:rPr>
            </w:pPr>
            <w:r w:rsidRPr="008E289A">
              <w:rPr>
                <w:rFonts w:ascii="Arial" w:hAnsi="Arial" w:cs="Arial"/>
                <w:sz w:val="20"/>
                <w:szCs w:val="20"/>
                <w:lang w:val="es-MX"/>
              </w:rPr>
              <w:t>N60°31’, E25°35’</w:t>
            </w:r>
          </w:p>
        </w:tc>
        <w:tc>
          <w:tcPr>
            <w:tcW w:w="2980" w:type="dxa"/>
            <w:tcBorders>
              <w:top w:val="single" w:sz="8" w:space="0" w:color="4F81BD"/>
              <w:bottom w:val="single" w:sz="8" w:space="0" w:color="4F81BD"/>
            </w:tcBorders>
          </w:tcPr>
          <w:p w:rsidR="00C47A76" w:rsidRPr="00746C2C" w:rsidRDefault="00C47A76" w:rsidP="000E1BD2">
            <w:pPr>
              <w:spacing w:after="60" w:line="240" w:lineRule="exact"/>
              <w:ind w:left="-108"/>
              <w:rPr>
                <w:rFonts w:ascii="Arial" w:hAnsi="Arial" w:cs="Arial"/>
                <w:sz w:val="20"/>
                <w:szCs w:val="20"/>
              </w:rPr>
            </w:pPr>
            <w:r w:rsidRPr="00746C2C">
              <w:rPr>
                <w:rFonts w:ascii="Arial" w:hAnsi="Arial" w:cs="Arial"/>
                <w:sz w:val="20"/>
                <w:szCs w:val="20"/>
              </w:rPr>
              <w:t>Imatra, Pelkola</w:t>
            </w:r>
          </w:p>
        </w:tc>
        <w:tc>
          <w:tcPr>
            <w:tcW w:w="921" w:type="dxa"/>
            <w:tcBorders>
              <w:top w:val="single" w:sz="8" w:space="0" w:color="4F81BD"/>
              <w:bottom w:val="single" w:sz="8" w:space="0" w:color="4F81BD"/>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45</w:t>
            </w:r>
          </w:p>
        </w:tc>
        <w:tc>
          <w:tcPr>
            <w:tcW w:w="2231" w:type="dxa"/>
            <w:tcBorders>
              <w:top w:val="single" w:sz="8" w:space="0" w:color="4F81BD"/>
              <w:bottom w:val="single" w:sz="8" w:space="0" w:color="4F81BD"/>
              <w:right w:val="nil"/>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reduced growth, dense branching</w:t>
            </w:r>
          </w:p>
        </w:tc>
        <w:tc>
          <w:tcPr>
            <w:tcW w:w="1101" w:type="dxa"/>
            <w:tcBorders>
              <w:top w:val="single" w:sz="8" w:space="0" w:color="4F81BD"/>
              <w:left w:val="nil"/>
              <w:bottom w:val="single" w:sz="8" w:space="0" w:color="4F81BD"/>
              <w:right w:val="nil"/>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green</w:t>
            </w:r>
          </w:p>
        </w:tc>
        <w:tc>
          <w:tcPr>
            <w:tcW w:w="1532" w:type="dxa"/>
            <w:tcBorders>
              <w:top w:val="single" w:sz="8" w:space="0" w:color="4F81BD"/>
              <w:left w:val="nil"/>
              <w:bottom w:val="single" w:sz="8" w:space="0" w:color="4F81BD"/>
              <w:right w:val="nil"/>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August</w:t>
            </w:r>
          </w:p>
        </w:tc>
      </w:tr>
      <w:tr w:rsidR="00C47A76" w:rsidRPr="00746C2C" w:rsidTr="000E1BD2">
        <w:tc>
          <w:tcPr>
            <w:tcW w:w="1871" w:type="dxa"/>
            <w:tcBorders>
              <w:top w:val="single" w:sz="8" w:space="0" w:color="4F81BD"/>
              <w:left w:val="nil"/>
              <w:bottom w:val="single" w:sz="8" w:space="0" w:color="4F81BD"/>
            </w:tcBorders>
          </w:tcPr>
          <w:p w:rsidR="00C47A76" w:rsidRPr="00746C2C" w:rsidRDefault="00C47A76" w:rsidP="000E1BD2">
            <w:pPr>
              <w:spacing w:after="60" w:line="240" w:lineRule="exact"/>
              <w:ind w:left="-108"/>
              <w:rPr>
                <w:rFonts w:ascii="Arial" w:hAnsi="Arial" w:cs="Arial"/>
                <w:bCs/>
                <w:i/>
                <w:sz w:val="20"/>
                <w:szCs w:val="20"/>
              </w:rPr>
            </w:pPr>
            <w:r w:rsidRPr="00746C2C">
              <w:rPr>
                <w:rFonts w:ascii="Arial" w:hAnsi="Arial" w:cs="Arial"/>
                <w:bCs/>
                <w:i/>
                <w:sz w:val="20"/>
                <w:szCs w:val="20"/>
              </w:rPr>
              <w:t xml:space="preserve">P.a. </w:t>
            </w:r>
            <w:r w:rsidRPr="00746C2C">
              <w:rPr>
                <w:rFonts w:ascii="Arial" w:hAnsi="Arial" w:cs="Arial"/>
                <w:bCs/>
                <w:sz w:val="20"/>
                <w:szCs w:val="20"/>
              </w:rPr>
              <w:t>f</w:t>
            </w:r>
            <w:r w:rsidRPr="00746C2C">
              <w:rPr>
                <w:rFonts w:ascii="Arial" w:hAnsi="Arial" w:cs="Arial"/>
                <w:bCs/>
                <w:i/>
                <w:sz w:val="20"/>
                <w:szCs w:val="20"/>
              </w:rPr>
              <w:t>. globosa</w:t>
            </w:r>
          </w:p>
        </w:tc>
        <w:tc>
          <w:tcPr>
            <w:tcW w:w="964" w:type="dxa"/>
            <w:tcBorders>
              <w:top w:val="single" w:sz="8" w:space="0" w:color="4F81BD"/>
              <w:bottom w:val="single" w:sz="8" w:space="0" w:color="4F81BD"/>
            </w:tcBorders>
          </w:tcPr>
          <w:p w:rsidR="00C47A76" w:rsidRPr="00746C2C" w:rsidRDefault="00C47A76" w:rsidP="000E1BD2">
            <w:pPr>
              <w:spacing w:after="60" w:line="240" w:lineRule="exact"/>
              <w:ind w:left="-108"/>
              <w:rPr>
                <w:rFonts w:ascii="Arial" w:hAnsi="Arial" w:cs="Arial"/>
                <w:sz w:val="20"/>
                <w:szCs w:val="20"/>
              </w:rPr>
            </w:pPr>
            <w:r w:rsidRPr="00746C2C">
              <w:rPr>
                <w:rFonts w:ascii="Arial" w:hAnsi="Arial" w:cs="Arial"/>
                <w:sz w:val="20"/>
                <w:szCs w:val="20"/>
              </w:rPr>
              <w:t>E1730</w:t>
            </w:r>
          </w:p>
        </w:tc>
        <w:tc>
          <w:tcPr>
            <w:tcW w:w="1736" w:type="dxa"/>
            <w:tcBorders>
              <w:top w:val="single" w:sz="8" w:space="0" w:color="4F81BD"/>
              <w:bottom w:val="single" w:sz="8" w:space="0" w:color="4F81BD"/>
            </w:tcBorders>
          </w:tcPr>
          <w:p w:rsidR="00C47A76" w:rsidRPr="008E289A" w:rsidRDefault="00C47A76" w:rsidP="000E1BD2">
            <w:pPr>
              <w:spacing w:after="0" w:line="240" w:lineRule="exact"/>
              <w:ind w:left="-108"/>
              <w:rPr>
                <w:rFonts w:ascii="Arial" w:hAnsi="Arial" w:cs="Arial"/>
                <w:sz w:val="20"/>
                <w:szCs w:val="20"/>
                <w:lang w:val="es-MX"/>
              </w:rPr>
            </w:pPr>
            <w:r w:rsidRPr="008E289A">
              <w:rPr>
                <w:rFonts w:ascii="Arial" w:hAnsi="Arial" w:cs="Arial"/>
                <w:sz w:val="20"/>
                <w:szCs w:val="20"/>
                <w:lang w:val="es-MX"/>
              </w:rPr>
              <w:t>Somero</w:t>
            </w:r>
          </w:p>
          <w:p w:rsidR="00C47A76" w:rsidRPr="008E289A" w:rsidRDefault="00C47A76" w:rsidP="000E1BD2">
            <w:pPr>
              <w:spacing w:after="60" w:line="240" w:lineRule="exact"/>
              <w:ind w:left="-108"/>
              <w:rPr>
                <w:rFonts w:ascii="Arial" w:hAnsi="Arial" w:cs="Arial"/>
                <w:sz w:val="20"/>
                <w:szCs w:val="20"/>
                <w:lang w:val="es-MX"/>
              </w:rPr>
            </w:pPr>
            <w:r w:rsidRPr="008E289A">
              <w:rPr>
                <w:rFonts w:ascii="Arial" w:hAnsi="Arial" w:cs="Arial"/>
                <w:sz w:val="20"/>
                <w:szCs w:val="20"/>
                <w:lang w:val="es-MX"/>
              </w:rPr>
              <w:t>N60°35’, E23°40’</w:t>
            </w:r>
          </w:p>
        </w:tc>
        <w:tc>
          <w:tcPr>
            <w:tcW w:w="2980" w:type="dxa"/>
            <w:tcBorders>
              <w:top w:val="single" w:sz="8" w:space="0" w:color="4F81BD"/>
              <w:bottom w:val="single" w:sz="8" w:space="0" w:color="4F81BD"/>
            </w:tcBorders>
          </w:tcPr>
          <w:p w:rsidR="00C47A76" w:rsidRPr="00DC14A7" w:rsidRDefault="00C47A76" w:rsidP="000E1BD2">
            <w:pPr>
              <w:spacing w:after="0" w:line="240" w:lineRule="exact"/>
              <w:ind w:left="-108"/>
              <w:rPr>
                <w:rFonts w:ascii="Arial" w:hAnsi="Arial" w:cs="Arial"/>
                <w:sz w:val="20"/>
                <w:szCs w:val="20"/>
              </w:rPr>
            </w:pPr>
            <w:r w:rsidRPr="00DC14A7">
              <w:rPr>
                <w:rFonts w:ascii="Arial" w:hAnsi="Arial" w:cs="Arial"/>
                <w:sz w:val="20"/>
                <w:szCs w:val="20"/>
              </w:rPr>
              <w:t>Punkaharju, propagation garden</w:t>
            </w:r>
          </w:p>
          <w:p w:rsidR="00C47A76" w:rsidRPr="00DC14A7" w:rsidRDefault="00C47A76" w:rsidP="000E1BD2">
            <w:pPr>
              <w:spacing w:after="0" w:line="240" w:lineRule="exact"/>
              <w:ind w:left="-108"/>
              <w:rPr>
                <w:rFonts w:ascii="Arial" w:hAnsi="Arial" w:cs="Arial"/>
                <w:sz w:val="20"/>
                <w:szCs w:val="20"/>
              </w:rPr>
            </w:pPr>
            <w:r w:rsidRPr="00DC14A7">
              <w:rPr>
                <w:rFonts w:ascii="Arial" w:hAnsi="Arial" w:cs="Arial"/>
                <w:sz w:val="20"/>
                <w:szCs w:val="20"/>
              </w:rPr>
              <w:t>N61°48’, E29°20’</w:t>
            </w:r>
          </w:p>
        </w:tc>
        <w:tc>
          <w:tcPr>
            <w:tcW w:w="921" w:type="dxa"/>
            <w:tcBorders>
              <w:top w:val="single" w:sz="8" w:space="0" w:color="4F81BD"/>
              <w:bottom w:val="single" w:sz="8" w:space="0" w:color="4F81BD"/>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12</w:t>
            </w:r>
          </w:p>
        </w:tc>
        <w:tc>
          <w:tcPr>
            <w:tcW w:w="2231" w:type="dxa"/>
            <w:tcBorders>
              <w:top w:val="single" w:sz="8" w:space="0" w:color="4F81BD"/>
              <w:bottom w:val="single" w:sz="8" w:space="0" w:color="4F81BD"/>
              <w:right w:val="nil"/>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reduced growth, dense branching</w:t>
            </w:r>
          </w:p>
        </w:tc>
        <w:tc>
          <w:tcPr>
            <w:tcW w:w="1101" w:type="dxa"/>
            <w:tcBorders>
              <w:top w:val="single" w:sz="8" w:space="0" w:color="4F81BD"/>
              <w:left w:val="nil"/>
              <w:bottom w:val="single" w:sz="8" w:space="0" w:color="4F81BD"/>
              <w:right w:val="nil"/>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green</w:t>
            </w:r>
          </w:p>
        </w:tc>
        <w:tc>
          <w:tcPr>
            <w:tcW w:w="1532" w:type="dxa"/>
            <w:tcBorders>
              <w:top w:val="single" w:sz="8" w:space="0" w:color="4F81BD"/>
              <w:left w:val="nil"/>
              <w:bottom w:val="single" w:sz="8" w:space="0" w:color="4F81BD"/>
              <w:right w:val="nil"/>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August</w:t>
            </w:r>
          </w:p>
        </w:tc>
      </w:tr>
      <w:tr w:rsidR="00C47A76" w:rsidRPr="00746C2C" w:rsidTr="000E1BD2">
        <w:tc>
          <w:tcPr>
            <w:tcW w:w="1871" w:type="dxa"/>
            <w:tcBorders>
              <w:top w:val="single" w:sz="8" w:space="0" w:color="4F81BD"/>
              <w:left w:val="nil"/>
              <w:bottom w:val="single" w:sz="8" w:space="0" w:color="4F81BD"/>
            </w:tcBorders>
          </w:tcPr>
          <w:p w:rsidR="00C47A76" w:rsidRPr="00746C2C" w:rsidRDefault="00C47A76" w:rsidP="000E1BD2">
            <w:pPr>
              <w:spacing w:after="60" w:line="240" w:lineRule="exact"/>
              <w:ind w:left="-108"/>
              <w:rPr>
                <w:rFonts w:ascii="Arial" w:hAnsi="Arial" w:cs="Arial"/>
                <w:bCs/>
                <w:i/>
                <w:sz w:val="20"/>
                <w:szCs w:val="20"/>
              </w:rPr>
            </w:pPr>
            <w:r w:rsidRPr="00746C2C">
              <w:rPr>
                <w:rFonts w:ascii="Arial" w:hAnsi="Arial" w:cs="Arial"/>
                <w:bCs/>
                <w:i/>
                <w:sz w:val="20"/>
                <w:szCs w:val="20"/>
              </w:rPr>
              <w:t xml:space="preserve">P.a. </w:t>
            </w:r>
            <w:r w:rsidRPr="00746C2C">
              <w:rPr>
                <w:rFonts w:ascii="Arial" w:hAnsi="Arial" w:cs="Arial"/>
                <w:bCs/>
                <w:sz w:val="20"/>
                <w:szCs w:val="20"/>
              </w:rPr>
              <w:t>f</w:t>
            </w:r>
            <w:r w:rsidRPr="00746C2C">
              <w:rPr>
                <w:rFonts w:ascii="Arial" w:hAnsi="Arial" w:cs="Arial"/>
                <w:bCs/>
                <w:i/>
                <w:sz w:val="20"/>
                <w:szCs w:val="20"/>
              </w:rPr>
              <w:t>. globosa</w:t>
            </w:r>
          </w:p>
        </w:tc>
        <w:tc>
          <w:tcPr>
            <w:tcW w:w="964" w:type="dxa"/>
            <w:tcBorders>
              <w:top w:val="single" w:sz="8" w:space="0" w:color="4F81BD"/>
              <w:bottom w:val="single" w:sz="8" w:space="0" w:color="4F81BD"/>
            </w:tcBorders>
          </w:tcPr>
          <w:p w:rsidR="00C47A76" w:rsidRPr="00746C2C" w:rsidRDefault="00C47A76" w:rsidP="000E1BD2">
            <w:pPr>
              <w:spacing w:after="60" w:line="240" w:lineRule="exact"/>
              <w:ind w:left="-108"/>
              <w:rPr>
                <w:rFonts w:ascii="Arial" w:hAnsi="Arial" w:cs="Arial"/>
                <w:sz w:val="20"/>
                <w:szCs w:val="20"/>
              </w:rPr>
            </w:pPr>
            <w:r w:rsidRPr="00746C2C">
              <w:rPr>
                <w:rFonts w:ascii="Arial" w:hAnsi="Arial" w:cs="Arial"/>
                <w:sz w:val="20"/>
                <w:szCs w:val="20"/>
              </w:rPr>
              <w:t>E2491</w:t>
            </w:r>
          </w:p>
        </w:tc>
        <w:tc>
          <w:tcPr>
            <w:tcW w:w="1736" w:type="dxa"/>
            <w:tcBorders>
              <w:top w:val="single" w:sz="8" w:space="0" w:color="4F81BD"/>
              <w:bottom w:val="single" w:sz="8" w:space="0" w:color="4F81BD"/>
            </w:tcBorders>
          </w:tcPr>
          <w:p w:rsidR="00C47A76" w:rsidRPr="00746C2C" w:rsidRDefault="00C47A76" w:rsidP="000E1BD2">
            <w:pPr>
              <w:spacing w:after="0" w:line="240" w:lineRule="exact"/>
              <w:ind w:left="-108"/>
              <w:rPr>
                <w:rFonts w:ascii="Arial" w:hAnsi="Arial" w:cs="Arial"/>
                <w:sz w:val="20"/>
                <w:szCs w:val="20"/>
              </w:rPr>
            </w:pPr>
            <w:r w:rsidRPr="00746C2C">
              <w:rPr>
                <w:rFonts w:ascii="Arial" w:hAnsi="Arial" w:cs="Arial"/>
                <w:sz w:val="20"/>
                <w:szCs w:val="20"/>
              </w:rPr>
              <w:t>Loppi</w:t>
            </w:r>
          </w:p>
          <w:p w:rsidR="00C47A76" w:rsidRPr="00746C2C" w:rsidRDefault="00C47A76" w:rsidP="000E1BD2">
            <w:pPr>
              <w:spacing w:after="60" w:line="240" w:lineRule="exact"/>
              <w:ind w:left="-108"/>
              <w:rPr>
                <w:rFonts w:ascii="Arial" w:hAnsi="Arial" w:cs="Arial"/>
                <w:sz w:val="20"/>
                <w:szCs w:val="20"/>
              </w:rPr>
            </w:pPr>
            <w:r w:rsidRPr="00746C2C">
              <w:rPr>
                <w:rFonts w:ascii="Arial" w:hAnsi="Arial" w:cs="Arial"/>
                <w:sz w:val="20"/>
                <w:szCs w:val="20"/>
              </w:rPr>
              <w:t>N60°37’, E24°26’</w:t>
            </w:r>
          </w:p>
        </w:tc>
        <w:tc>
          <w:tcPr>
            <w:tcW w:w="2980" w:type="dxa"/>
            <w:tcBorders>
              <w:top w:val="single" w:sz="8" w:space="0" w:color="4F81BD"/>
              <w:bottom w:val="single" w:sz="8" w:space="0" w:color="4F81BD"/>
            </w:tcBorders>
          </w:tcPr>
          <w:p w:rsidR="00C47A76" w:rsidRPr="00746C2C" w:rsidRDefault="00C47A76" w:rsidP="000E1BD2">
            <w:pPr>
              <w:spacing w:after="0" w:line="240" w:lineRule="exact"/>
              <w:ind w:left="-108"/>
              <w:rPr>
                <w:rFonts w:ascii="Arial" w:hAnsi="Arial" w:cs="Arial"/>
                <w:sz w:val="20"/>
                <w:szCs w:val="20"/>
              </w:rPr>
            </w:pPr>
            <w:r w:rsidRPr="00746C2C">
              <w:rPr>
                <w:rFonts w:ascii="Arial" w:hAnsi="Arial" w:cs="Arial"/>
                <w:sz w:val="20"/>
                <w:szCs w:val="20"/>
              </w:rPr>
              <w:t>Punkaharju, propagation garden</w:t>
            </w:r>
          </w:p>
        </w:tc>
        <w:tc>
          <w:tcPr>
            <w:tcW w:w="921" w:type="dxa"/>
            <w:tcBorders>
              <w:top w:val="single" w:sz="8" w:space="0" w:color="4F81BD"/>
              <w:bottom w:val="single" w:sz="8" w:space="0" w:color="4F81BD"/>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12</w:t>
            </w:r>
          </w:p>
        </w:tc>
        <w:tc>
          <w:tcPr>
            <w:tcW w:w="2231" w:type="dxa"/>
            <w:tcBorders>
              <w:top w:val="single" w:sz="8" w:space="0" w:color="4F81BD"/>
              <w:bottom w:val="single" w:sz="8" w:space="0" w:color="4F81BD"/>
              <w:right w:val="nil"/>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reduced growth, dense branching</w:t>
            </w:r>
          </w:p>
        </w:tc>
        <w:tc>
          <w:tcPr>
            <w:tcW w:w="1101" w:type="dxa"/>
            <w:tcBorders>
              <w:top w:val="single" w:sz="8" w:space="0" w:color="4F81BD"/>
              <w:left w:val="nil"/>
              <w:bottom w:val="single" w:sz="8" w:space="0" w:color="4F81BD"/>
              <w:right w:val="nil"/>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green</w:t>
            </w:r>
          </w:p>
        </w:tc>
        <w:tc>
          <w:tcPr>
            <w:tcW w:w="1532" w:type="dxa"/>
            <w:tcBorders>
              <w:top w:val="single" w:sz="8" w:space="0" w:color="4F81BD"/>
              <w:left w:val="nil"/>
              <w:bottom w:val="single" w:sz="8" w:space="0" w:color="4F81BD"/>
              <w:right w:val="nil"/>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August</w:t>
            </w:r>
          </w:p>
        </w:tc>
      </w:tr>
      <w:tr w:rsidR="00C47A76" w:rsidRPr="00746C2C" w:rsidTr="000E1BD2">
        <w:tc>
          <w:tcPr>
            <w:tcW w:w="1871" w:type="dxa"/>
            <w:tcBorders>
              <w:top w:val="single" w:sz="8" w:space="0" w:color="4F81BD"/>
              <w:left w:val="nil"/>
              <w:bottom w:val="single" w:sz="8" w:space="0" w:color="4F81BD"/>
            </w:tcBorders>
          </w:tcPr>
          <w:p w:rsidR="00C47A76" w:rsidRPr="00746C2C" w:rsidRDefault="00C47A76" w:rsidP="000E1BD2">
            <w:pPr>
              <w:spacing w:after="0" w:line="240" w:lineRule="exact"/>
              <w:ind w:left="-108"/>
              <w:rPr>
                <w:rFonts w:ascii="Arial" w:hAnsi="Arial" w:cs="Arial"/>
                <w:bCs/>
                <w:sz w:val="20"/>
                <w:szCs w:val="20"/>
              </w:rPr>
            </w:pPr>
            <w:r w:rsidRPr="00746C2C">
              <w:rPr>
                <w:rFonts w:ascii="Arial" w:hAnsi="Arial" w:cs="Arial"/>
                <w:bCs/>
                <w:sz w:val="20"/>
                <w:szCs w:val="20"/>
              </w:rPr>
              <w:t xml:space="preserve">Progeny of </w:t>
            </w:r>
          </w:p>
          <w:p w:rsidR="00C47A76" w:rsidRPr="00746C2C" w:rsidRDefault="00C47A76" w:rsidP="000E1BD2">
            <w:pPr>
              <w:spacing w:after="60" w:line="240" w:lineRule="exact"/>
              <w:ind w:left="-108"/>
              <w:rPr>
                <w:rFonts w:ascii="Arial" w:hAnsi="Arial" w:cs="Arial"/>
                <w:bCs/>
                <w:i/>
                <w:sz w:val="20"/>
                <w:szCs w:val="20"/>
              </w:rPr>
            </w:pPr>
            <w:r w:rsidRPr="00746C2C">
              <w:rPr>
                <w:rFonts w:ascii="Arial" w:hAnsi="Arial" w:cs="Arial"/>
                <w:bCs/>
                <w:i/>
                <w:sz w:val="20"/>
                <w:szCs w:val="20"/>
              </w:rPr>
              <w:t xml:space="preserve">P.a. </w:t>
            </w:r>
            <w:r w:rsidRPr="00746C2C">
              <w:rPr>
                <w:rFonts w:ascii="Arial" w:hAnsi="Arial" w:cs="Arial"/>
                <w:bCs/>
                <w:sz w:val="20"/>
                <w:szCs w:val="20"/>
              </w:rPr>
              <w:t>f</w:t>
            </w:r>
            <w:r w:rsidRPr="00746C2C">
              <w:rPr>
                <w:rFonts w:ascii="Arial" w:hAnsi="Arial" w:cs="Arial"/>
                <w:bCs/>
                <w:i/>
                <w:sz w:val="20"/>
                <w:szCs w:val="20"/>
              </w:rPr>
              <w:t>. globosa</w:t>
            </w:r>
          </w:p>
        </w:tc>
        <w:tc>
          <w:tcPr>
            <w:tcW w:w="964" w:type="dxa"/>
            <w:tcBorders>
              <w:top w:val="single" w:sz="8" w:space="0" w:color="4F81BD"/>
              <w:bottom w:val="single" w:sz="8" w:space="0" w:color="4F81BD"/>
            </w:tcBorders>
          </w:tcPr>
          <w:p w:rsidR="00C47A76" w:rsidRPr="00746C2C" w:rsidRDefault="00C47A76" w:rsidP="000E1BD2">
            <w:pPr>
              <w:spacing w:after="60" w:line="240" w:lineRule="exact"/>
              <w:ind w:left="-108"/>
              <w:rPr>
                <w:rFonts w:ascii="Arial" w:hAnsi="Arial" w:cs="Arial"/>
                <w:sz w:val="20"/>
                <w:szCs w:val="20"/>
              </w:rPr>
            </w:pPr>
            <w:r w:rsidRPr="00746C2C">
              <w:rPr>
                <w:rFonts w:ascii="Arial" w:hAnsi="Arial" w:cs="Arial"/>
                <w:sz w:val="20"/>
                <w:szCs w:val="20"/>
              </w:rPr>
              <w:t>E11387</w:t>
            </w:r>
          </w:p>
        </w:tc>
        <w:tc>
          <w:tcPr>
            <w:tcW w:w="1736" w:type="dxa"/>
            <w:tcBorders>
              <w:top w:val="single" w:sz="8" w:space="0" w:color="4F81BD"/>
              <w:bottom w:val="single" w:sz="8" w:space="0" w:color="4F81BD"/>
            </w:tcBorders>
          </w:tcPr>
          <w:p w:rsidR="00C47A76" w:rsidRPr="00746C2C" w:rsidRDefault="00C47A76" w:rsidP="000E1BD2">
            <w:pPr>
              <w:spacing w:after="0" w:line="240" w:lineRule="exact"/>
              <w:ind w:left="-108"/>
              <w:rPr>
                <w:rFonts w:ascii="Arial" w:hAnsi="Arial" w:cs="Arial"/>
                <w:sz w:val="20"/>
                <w:szCs w:val="20"/>
              </w:rPr>
            </w:pPr>
            <w:r w:rsidRPr="00746C2C">
              <w:rPr>
                <w:rFonts w:ascii="Arial" w:hAnsi="Arial" w:cs="Arial"/>
                <w:sz w:val="20"/>
                <w:szCs w:val="20"/>
              </w:rPr>
              <w:t>Lohja</w:t>
            </w:r>
          </w:p>
          <w:p w:rsidR="00C47A76" w:rsidRPr="00746C2C" w:rsidRDefault="00C47A76" w:rsidP="000E1BD2">
            <w:pPr>
              <w:spacing w:after="60" w:line="240" w:lineRule="exact"/>
              <w:ind w:left="-108"/>
              <w:rPr>
                <w:rFonts w:ascii="Arial" w:hAnsi="Arial" w:cs="Arial"/>
                <w:sz w:val="20"/>
                <w:szCs w:val="20"/>
              </w:rPr>
            </w:pPr>
          </w:p>
        </w:tc>
        <w:tc>
          <w:tcPr>
            <w:tcW w:w="2980" w:type="dxa"/>
            <w:tcBorders>
              <w:top w:val="single" w:sz="8" w:space="0" w:color="4F81BD"/>
              <w:bottom w:val="single" w:sz="8" w:space="0" w:color="4F81BD"/>
            </w:tcBorders>
          </w:tcPr>
          <w:p w:rsidR="00C47A76" w:rsidRPr="008E289A" w:rsidRDefault="00C47A76" w:rsidP="000E1BD2">
            <w:pPr>
              <w:spacing w:after="0" w:line="240" w:lineRule="exact"/>
              <w:ind w:left="-108"/>
              <w:rPr>
                <w:rFonts w:ascii="Arial" w:hAnsi="Arial" w:cs="Arial"/>
                <w:sz w:val="20"/>
                <w:szCs w:val="20"/>
                <w:lang w:val="es-MX"/>
              </w:rPr>
            </w:pPr>
            <w:r w:rsidRPr="008E289A">
              <w:rPr>
                <w:rFonts w:ascii="Arial" w:hAnsi="Arial" w:cs="Arial"/>
                <w:sz w:val="20"/>
                <w:szCs w:val="20"/>
                <w:lang w:val="es-MX"/>
              </w:rPr>
              <w:t>Punkaharju, field experiment</w:t>
            </w:r>
          </w:p>
          <w:p w:rsidR="00C47A76" w:rsidRPr="008E289A" w:rsidRDefault="00C47A76" w:rsidP="000E1BD2">
            <w:pPr>
              <w:spacing w:after="60" w:line="240" w:lineRule="exact"/>
              <w:ind w:left="-108"/>
              <w:rPr>
                <w:rFonts w:ascii="Arial" w:hAnsi="Arial" w:cs="Arial"/>
                <w:sz w:val="20"/>
                <w:szCs w:val="20"/>
                <w:lang w:val="es-MX"/>
              </w:rPr>
            </w:pPr>
            <w:r w:rsidRPr="008E289A">
              <w:rPr>
                <w:rFonts w:ascii="Arial" w:hAnsi="Arial" w:cs="Arial"/>
                <w:sz w:val="20"/>
                <w:szCs w:val="20"/>
                <w:lang w:val="es-MX"/>
              </w:rPr>
              <w:t>N61°48’, E29°19’</w:t>
            </w:r>
          </w:p>
        </w:tc>
        <w:tc>
          <w:tcPr>
            <w:tcW w:w="921" w:type="dxa"/>
            <w:tcBorders>
              <w:top w:val="single" w:sz="8" w:space="0" w:color="4F81BD"/>
              <w:bottom w:val="single" w:sz="8" w:space="0" w:color="4F81BD"/>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55</w:t>
            </w:r>
          </w:p>
        </w:tc>
        <w:tc>
          <w:tcPr>
            <w:tcW w:w="2231" w:type="dxa"/>
            <w:tcBorders>
              <w:top w:val="single" w:sz="8" w:space="0" w:color="4F81BD"/>
              <w:bottom w:val="single" w:sz="8" w:space="0" w:color="4F81BD"/>
              <w:right w:val="nil"/>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reduced growth, dense branching</w:t>
            </w:r>
          </w:p>
        </w:tc>
        <w:tc>
          <w:tcPr>
            <w:tcW w:w="1101" w:type="dxa"/>
            <w:tcBorders>
              <w:top w:val="single" w:sz="8" w:space="0" w:color="4F81BD"/>
              <w:left w:val="nil"/>
              <w:bottom w:val="single" w:sz="8" w:space="0" w:color="4F81BD"/>
              <w:right w:val="nil"/>
            </w:tcBorders>
          </w:tcPr>
          <w:p w:rsidR="00C47A76" w:rsidRPr="00746C2C" w:rsidRDefault="00C47A76" w:rsidP="000E1BD2">
            <w:pPr>
              <w:spacing w:after="60" w:line="240" w:lineRule="exact"/>
              <w:rPr>
                <w:sz w:val="20"/>
                <w:szCs w:val="20"/>
              </w:rPr>
            </w:pPr>
            <w:r w:rsidRPr="00746C2C">
              <w:rPr>
                <w:rFonts w:ascii="Arial" w:hAnsi="Arial" w:cs="Arial"/>
                <w:sz w:val="20"/>
                <w:szCs w:val="20"/>
              </w:rPr>
              <w:t>green</w:t>
            </w:r>
          </w:p>
        </w:tc>
        <w:tc>
          <w:tcPr>
            <w:tcW w:w="1532" w:type="dxa"/>
            <w:tcBorders>
              <w:top w:val="single" w:sz="8" w:space="0" w:color="4F81BD"/>
              <w:left w:val="nil"/>
              <w:bottom w:val="single" w:sz="8" w:space="0" w:color="4F81BD"/>
              <w:right w:val="nil"/>
            </w:tcBorders>
          </w:tcPr>
          <w:p w:rsidR="00C47A76" w:rsidRPr="00746C2C" w:rsidRDefault="00C47A76" w:rsidP="000E1BD2">
            <w:pPr>
              <w:spacing w:after="0" w:line="240" w:lineRule="exact"/>
              <w:rPr>
                <w:rFonts w:ascii="Arial" w:hAnsi="Arial" w:cs="Arial"/>
                <w:sz w:val="20"/>
                <w:szCs w:val="20"/>
              </w:rPr>
            </w:pPr>
            <w:r w:rsidRPr="00746C2C">
              <w:rPr>
                <w:rFonts w:ascii="Arial" w:hAnsi="Arial" w:cs="Arial"/>
                <w:sz w:val="20"/>
                <w:szCs w:val="20"/>
              </w:rPr>
              <w:t>March</w:t>
            </w:r>
          </w:p>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August</w:t>
            </w:r>
          </w:p>
        </w:tc>
      </w:tr>
      <w:tr w:rsidR="00C47A76" w:rsidRPr="00746C2C" w:rsidTr="000E1BD2">
        <w:tc>
          <w:tcPr>
            <w:tcW w:w="1871" w:type="dxa"/>
            <w:tcBorders>
              <w:top w:val="single" w:sz="8" w:space="0" w:color="4F81BD"/>
              <w:left w:val="nil"/>
              <w:bottom w:val="single" w:sz="8" w:space="0" w:color="4F81BD"/>
            </w:tcBorders>
          </w:tcPr>
          <w:p w:rsidR="00C47A76" w:rsidRPr="00746C2C" w:rsidRDefault="00C47A76" w:rsidP="000E1BD2">
            <w:pPr>
              <w:spacing w:after="0" w:line="240" w:lineRule="exact"/>
              <w:ind w:left="-108"/>
              <w:rPr>
                <w:rFonts w:ascii="Arial" w:hAnsi="Arial" w:cs="Arial"/>
                <w:bCs/>
                <w:sz w:val="20"/>
                <w:szCs w:val="20"/>
              </w:rPr>
            </w:pPr>
            <w:r w:rsidRPr="00746C2C">
              <w:rPr>
                <w:rFonts w:ascii="Arial" w:hAnsi="Arial" w:cs="Arial"/>
                <w:bCs/>
                <w:sz w:val="20"/>
                <w:szCs w:val="20"/>
              </w:rPr>
              <w:t>Progeny of</w:t>
            </w:r>
          </w:p>
          <w:p w:rsidR="00C47A76" w:rsidRPr="00746C2C" w:rsidRDefault="00C47A76" w:rsidP="000E1BD2">
            <w:pPr>
              <w:spacing w:after="60" w:line="240" w:lineRule="exact"/>
              <w:ind w:left="-108"/>
              <w:rPr>
                <w:rFonts w:ascii="Arial" w:hAnsi="Arial" w:cs="Arial"/>
                <w:bCs/>
                <w:i/>
                <w:sz w:val="20"/>
                <w:szCs w:val="20"/>
              </w:rPr>
            </w:pPr>
            <w:r w:rsidRPr="00746C2C">
              <w:rPr>
                <w:rFonts w:ascii="Arial" w:hAnsi="Arial" w:cs="Arial"/>
                <w:bCs/>
                <w:i/>
                <w:sz w:val="20"/>
                <w:szCs w:val="20"/>
              </w:rPr>
              <w:t xml:space="preserve">P.a. </w:t>
            </w:r>
            <w:r w:rsidRPr="00746C2C">
              <w:rPr>
                <w:rFonts w:ascii="Arial" w:hAnsi="Arial" w:cs="Arial"/>
                <w:bCs/>
                <w:sz w:val="20"/>
                <w:szCs w:val="20"/>
              </w:rPr>
              <w:t>f</w:t>
            </w:r>
            <w:r w:rsidRPr="00746C2C">
              <w:rPr>
                <w:rFonts w:ascii="Arial" w:hAnsi="Arial" w:cs="Arial"/>
                <w:bCs/>
                <w:i/>
                <w:sz w:val="20"/>
                <w:szCs w:val="20"/>
              </w:rPr>
              <w:t>. globosa</w:t>
            </w:r>
          </w:p>
        </w:tc>
        <w:tc>
          <w:tcPr>
            <w:tcW w:w="964" w:type="dxa"/>
            <w:tcBorders>
              <w:top w:val="single" w:sz="8" w:space="0" w:color="4F81BD"/>
              <w:bottom w:val="single" w:sz="8" w:space="0" w:color="4F81BD"/>
            </w:tcBorders>
          </w:tcPr>
          <w:p w:rsidR="00C47A76" w:rsidRPr="00746C2C" w:rsidRDefault="00C47A76" w:rsidP="000E1BD2">
            <w:pPr>
              <w:spacing w:after="60" w:line="240" w:lineRule="exact"/>
              <w:ind w:left="-108"/>
              <w:rPr>
                <w:rFonts w:ascii="Arial" w:hAnsi="Arial" w:cs="Arial"/>
                <w:sz w:val="20"/>
                <w:szCs w:val="20"/>
              </w:rPr>
            </w:pPr>
            <w:r w:rsidRPr="00746C2C">
              <w:rPr>
                <w:rFonts w:ascii="Arial" w:hAnsi="Arial" w:cs="Arial"/>
                <w:sz w:val="20"/>
                <w:szCs w:val="20"/>
              </w:rPr>
              <w:t>E11387</w:t>
            </w:r>
          </w:p>
        </w:tc>
        <w:tc>
          <w:tcPr>
            <w:tcW w:w="1736" w:type="dxa"/>
            <w:tcBorders>
              <w:top w:val="single" w:sz="8" w:space="0" w:color="4F81BD"/>
              <w:bottom w:val="single" w:sz="8" w:space="0" w:color="4F81BD"/>
            </w:tcBorders>
          </w:tcPr>
          <w:p w:rsidR="00C47A76" w:rsidRPr="00746C2C" w:rsidRDefault="00C47A76" w:rsidP="000E1BD2">
            <w:pPr>
              <w:spacing w:after="60" w:line="240" w:lineRule="exact"/>
              <w:ind w:left="-108"/>
              <w:rPr>
                <w:rFonts w:ascii="Arial" w:hAnsi="Arial" w:cs="Arial"/>
                <w:sz w:val="20"/>
                <w:szCs w:val="20"/>
              </w:rPr>
            </w:pPr>
            <w:r w:rsidRPr="00746C2C">
              <w:rPr>
                <w:rFonts w:ascii="Arial" w:hAnsi="Arial" w:cs="Arial"/>
                <w:sz w:val="20"/>
                <w:szCs w:val="20"/>
              </w:rPr>
              <w:t>Lohja</w:t>
            </w:r>
          </w:p>
        </w:tc>
        <w:tc>
          <w:tcPr>
            <w:tcW w:w="2980" w:type="dxa"/>
            <w:tcBorders>
              <w:top w:val="single" w:sz="8" w:space="0" w:color="4F81BD"/>
              <w:bottom w:val="single" w:sz="8" w:space="0" w:color="4F81BD"/>
            </w:tcBorders>
          </w:tcPr>
          <w:p w:rsidR="00C47A76" w:rsidRPr="00746C2C" w:rsidRDefault="00C47A76" w:rsidP="000E1BD2">
            <w:pPr>
              <w:spacing w:after="60" w:line="240" w:lineRule="exact"/>
              <w:ind w:left="-108"/>
              <w:rPr>
                <w:rFonts w:ascii="Arial" w:hAnsi="Arial" w:cs="Arial"/>
                <w:sz w:val="20"/>
                <w:szCs w:val="20"/>
              </w:rPr>
            </w:pPr>
            <w:r w:rsidRPr="00746C2C">
              <w:rPr>
                <w:rFonts w:ascii="Arial" w:hAnsi="Arial" w:cs="Arial"/>
                <w:sz w:val="20"/>
                <w:szCs w:val="20"/>
              </w:rPr>
              <w:t>Punkaharju, propagation garden</w:t>
            </w:r>
          </w:p>
        </w:tc>
        <w:tc>
          <w:tcPr>
            <w:tcW w:w="921" w:type="dxa"/>
            <w:tcBorders>
              <w:top w:val="single" w:sz="8" w:space="0" w:color="4F81BD"/>
              <w:bottom w:val="single" w:sz="8" w:space="0" w:color="4F81BD"/>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5</w:t>
            </w:r>
          </w:p>
        </w:tc>
        <w:tc>
          <w:tcPr>
            <w:tcW w:w="2231" w:type="dxa"/>
            <w:tcBorders>
              <w:top w:val="single" w:sz="8" w:space="0" w:color="4F81BD"/>
              <w:bottom w:val="single" w:sz="8" w:space="0" w:color="4F81BD"/>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reduced growth, dense branching</w:t>
            </w:r>
          </w:p>
        </w:tc>
        <w:tc>
          <w:tcPr>
            <w:tcW w:w="1101" w:type="dxa"/>
            <w:tcBorders>
              <w:top w:val="single" w:sz="8" w:space="0" w:color="4F81BD"/>
              <w:bottom w:val="single" w:sz="8" w:space="0" w:color="4F81BD"/>
              <w:right w:val="nil"/>
            </w:tcBorders>
          </w:tcPr>
          <w:p w:rsidR="00C47A76" w:rsidRPr="00746C2C" w:rsidRDefault="00C47A76" w:rsidP="000E1BD2">
            <w:pPr>
              <w:spacing w:after="60" w:line="240" w:lineRule="exact"/>
              <w:rPr>
                <w:sz w:val="20"/>
                <w:szCs w:val="20"/>
              </w:rPr>
            </w:pPr>
            <w:r w:rsidRPr="00746C2C">
              <w:rPr>
                <w:rFonts w:ascii="Arial" w:hAnsi="Arial" w:cs="Arial"/>
                <w:sz w:val="20"/>
                <w:szCs w:val="20"/>
              </w:rPr>
              <w:t>green</w:t>
            </w:r>
          </w:p>
        </w:tc>
        <w:tc>
          <w:tcPr>
            <w:tcW w:w="1532" w:type="dxa"/>
            <w:tcBorders>
              <w:top w:val="single" w:sz="8" w:space="0" w:color="4F81BD"/>
              <w:bottom w:val="single" w:sz="8" w:space="0" w:color="4F81BD"/>
              <w:right w:val="nil"/>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August</w:t>
            </w:r>
          </w:p>
        </w:tc>
      </w:tr>
      <w:tr w:rsidR="00C47A76" w:rsidRPr="00746C2C" w:rsidTr="000E1BD2">
        <w:tc>
          <w:tcPr>
            <w:tcW w:w="1871" w:type="dxa"/>
            <w:tcBorders>
              <w:top w:val="single" w:sz="8" w:space="0" w:color="4F81BD"/>
              <w:left w:val="nil"/>
              <w:bottom w:val="single" w:sz="8" w:space="0" w:color="4F81BD"/>
            </w:tcBorders>
          </w:tcPr>
          <w:p w:rsidR="00C47A76" w:rsidRPr="00746C2C" w:rsidRDefault="00C47A76" w:rsidP="000E1BD2">
            <w:pPr>
              <w:spacing w:after="0" w:line="240" w:lineRule="exact"/>
              <w:ind w:left="-108"/>
              <w:rPr>
                <w:rFonts w:ascii="Arial" w:hAnsi="Arial" w:cs="Arial"/>
                <w:bCs/>
                <w:sz w:val="20"/>
                <w:szCs w:val="20"/>
              </w:rPr>
            </w:pPr>
            <w:r w:rsidRPr="00746C2C">
              <w:rPr>
                <w:rFonts w:ascii="Arial" w:hAnsi="Arial" w:cs="Arial"/>
                <w:bCs/>
                <w:sz w:val="20"/>
                <w:szCs w:val="20"/>
              </w:rPr>
              <w:t xml:space="preserve">Progeny of </w:t>
            </w:r>
          </w:p>
          <w:p w:rsidR="00C47A76" w:rsidRPr="00746C2C" w:rsidRDefault="00C47A76" w:rsidP="000E1BD2">
            <w:pPr>
              <w:spacing w:after="60" w:line="240" w:lineRule="exact"/>
              <w:ind w:left="-108"/>
              <w:rPr>
                <w:rFonts w:ascii="Arial" w:hAnsi="Arial" w:cs="Arial"/>
                <w:bCs/>
                <w:sz w:val="20"/>
                <w:szCs w:val="20"/>
              </w:rPr>
            </w:pPr>
            <w:r w:rsidRPr="00746C2C">
              <w:rPr>
                <w:rFonts w:ascii="Arial" w:hAnsi="Arial" w:cs="Arial"/>
                <w:bCs/>
                <w:i/>
                <w:sz w:val="20"/>
                <w:szCs w:val="20"/>
              </w:rPr>
              <w:t xml:space="preserve">P.a. </w:t>
            </w:r>
            <w:r w:rsidRPr="00746C2C">
              <w:rPr>
                <w:rFonts w:ascii="Arial" w:hAnsi="Arial" w:cs="Arial"/>
                <w:bCs/>
                <w:sz w:val="20"/>
                <w:szCs w:val="20"/>
              </w:rPr>
              <w:t>f</w:t>
            </w:r>
            <w:r w:rsidRPr="00746C2C">
              <w:rPr>
                <w:rFonts w:ascii="Arial" w:hAnsi="Arial" w:cs="Arial"/>
                <w:bCs/>
                <w:i/>
                <w:sz w:val="20"/>
                <w:szCs w:val="20"/>
              </w:rPr>
              <w:t>. globosa</w:t>
            </w:r>
          </w:p>
        </w:tc>
        <w:tc>
          <w:tcPr>
            <w:tcW w:w="964" w:type="dxa"/>
            <w:tcBorders>
              <w:top w:val="single" w:sz="8" w:space="0" w:color="4F81BD"/>
            </w:tcBorders>
          </w:tcPr>
          <w:p w:rsidR="00C47A76" w:rsidRPr="00746C2C" w:rsidRDefault="00C47A76" w:rsidP="000E1BD2">
            <w:pPr>
              <w:spacing w:after="60" w:line="240" w:lineRule="exact"/>
              <w:ind w:left="-108"/>
              <w:rPr>
                <w:rFonts w:ascii="Arial" w:hAnsi="Arial" w:cs="Arial"/>
                <w:sz w:val="20"/>
                <w:szCs w:val="20"/>
              </w:rPr>
            </w:pPr>
            <w:r w:rsidRPr="00746C2C">
              <w:rPr>
                <w:rFonts w:ascii="Arial" w:hAnsi="Arial" w:cs="Arial"/>
                <w:sz w:val="20"/>
                <w:szCs w:val="20"/>
              </w:rPr>
              <w:t>E11389</w:t>
            </w:r>
          </w:p>
        </w:tc>
        <w:tc>
          <w:tcPr>
            <w:tcW w:w="1736" w:type="dxa"/>
            <w:tcBorders>
              <w:top w:val="single" w:sz="8" w:space="0" w:color="4F81BD"/>
            </w:tcBorders>
          </w:tcPr>
          <w:p w:rsidR="00C47A76" w:rsidRPr="00746C2C" w:rsidRDefault="00C47A76" w:rsidP="000E1BD2">
            <w:pPr>
              <w:spacing w:after="60" w:line="240" w:lineRule="exact"/>
              <w:ind w:left="-108"/>
              <w:rPr>
                <w:rFonts w:ascii="Arial" w:hAnsi="Arial" w:cs="Arial"/>
                <w:sz w:val="20"/>
                <w:szCs w:val="20"/>
              </w:rPr>
            </w:pPr>
            <w:r w:rsidRPr="00746C2C">
              <w:rPr>
                <w:rFonts w:ascii="Arial" w:hAnsi="Arial" w:cs="Arial"/>
                <w:sz w:val="20"/>
                <w:szCs w:val="20"/>
              </w:rPr>
              <w:t>Lohja</w:t>
            </w:r>
          </w:p>
        </w:tc>
        <w:tc>
          <w:tcPr>
            <w:tcW w:w="2980" w:type="dxa"/>
            <w:tcBorders>
              <w:top w:val="single" w:sz="8" w:space="0" w:color="4F81BD"/>
            </w:tcBorders>
          </w:tcPr>
          <w:p w:rsidR="00C47A76" w:rsidRPr="00746C2C" w:rsidRDefault="00C47A76" w:rsidP="000E1BD2">
            <w:pPr>
              <w:spacing w:after="60" w:line="240" w:lineRule="exact"/>
              <w:ind w:left="-112"/>
              <w:rPr>
                <w:rFonts w:ascii="Arial" w:hAnsi="Arial" w:cs="Arial"/>
                <w:sz w:val="20"/>
                <w:szCs w:val="20"/>
              </w:rPr>
            </w:pPr>
            <w:r w:rsidRPr="00746C2C">
              <w:rPr>
                <w:rFonts w:ascii="Arial" w:hAnsi="Arial" w:cs="Arial"/>
                <w:sz w:val="20"/>
                <w:szCs w:val="20"/>
              </w:rPr>
              <w:t>Punkaharju, field experiment</w:t>
            </w:r>
          </w:p>
        </w:tc>
        <w:tc>
          <w:tcPr>
            <w:tcW w:w="921" w:type="dxa"/>
            <w:tcBorders>
              <w:top w:val="single" w:sz="8" w:space="0" w:color="4F81BD"/>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5</w:t>
            </w:r>
            <w:r>
              <w:rPr>
                <w:rFonts w:ascii="Arial" w:hAnsi="Arial" w:cs="Arial"/>
                <w:sz w:val="20"/>
                <w:szCs w:val="20"/>
              </w:rPr>
              <w:t>5</w:t>
            </w:r>
          </w:p>
        </w:tc>
        <w:tc>
          <w:tcPr>
            <w:tcW w:w="2231" w:type="dxa"/>
            <w:tcBorders>
              <w:top w:val="single" w:sz="8" w:space="0" w:color="4F81BD"/>
            </w:tcBorders>
          </w:tcPr>
          <w:p w:rsidR="00C47A76" w:rsidRPr="00746C2C" w:rsidRDefault="00C47A76" w:rsidP="000E1BD2">
            <w:pPr>
              <w:spacing w:after="60" w:line="240" w:lineRule="exact"/>
              <w:rPr>
                <w:rFonts w:ascii="Arial" w:hAnsi="Arial" w:cs="Arial"/>
                <w:b/>
                <w:sz w:val="20"/>
                <w:szCs w:val="20"/>
              </w:rPr>
            </w:pPr>
            <w:r w:rsidRPr="00746C2C">
              <w:rPr>
                <w:rFonts w:ascii="Arial" w:hAnsi="Arial" w:cs="Arial"/>
                <w:sz w:val="20"/>
                <w:szCs w:val="20"/>
              </w:rPr>
              <w:t>reduced growth, dense branching</w:t>
            </w:r>
          </w:p>
        </w:tc>
        <w:tc>
          <w:tcPr>
            <w:tcW w:w="1101" w:type="dxa"/>
            <w:tcBorders>
              <w:top w:val="single" w:sz="8" w:space="0" w:color="4F81BD"/>
              <w:right w:val="nil"/>
            </w:tcBorders>
          </w:tcPr>
          <w:p w:rsidR="00C47A76" w:rsidRPr="00746C2C" w:rsidRDefault="00C47A76" w:rsidP="000E1BD2">
            <w:pPr>
              <w:spacing w:after="60" w:line="240" w:lineRule="exact"/>
              <w:rPr>
                <w:sz w:val="20"/>
                <w:szCs w:val="20"/>
              </w:rPr>
            </w:pPr>
            <w:r w:rsidRPr="00746C2C">
              <w:rPr>
                <w:rFonts w:ascii="Arial" w:hAnsi="Arial" w:cs="Arial"/>
                <w:sz w:val="20"/>
                <w:szCs w:val="20"/>
              </w:rPr>
              <w:t>green</w:t>
            </w:r>
          </w:p>
        </w:tc>
        <w:tc>
          <w:tcPr>
            <w:tcW w:w="1532" w:type="dxa"/>
            <w:tcBorders>
              <w:top w:val="single" w:sz="8" w:space="0" w:color="4F81BD"/>
              <w:right w:val="nil"/>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March</w:t>
            </w:r>
          </w:p>
        </w:tc>
      </w:tr>
      <w:tr w:rsidR="00C47A76" w:rsidRPr="00746C2C" w:rsidTr="000E1BD2">
        <w:tc>
          <w:tcPr>
            <w:tcW w:w="1871" w:type="dxa"/>
            <w:tcBorders>
              <w:top w:val="single" w:sz="8" w:space="0" w:color="4F81BD"/>
              <w:left w:val="nil"/>
              <w:bottom w:val="single" w:sz="8" w:space="0" w:color="4F81BD"/>
            </w:tcBorders>
          </w:tcPr>
          <w:p w:rsidR="00C47A76" w:rsidRPr="00746C2C" w:rsidRDefault="00C47A76" w:rsidP="000E1BD2">
            <w:pPr>
              <w:spacing w:after="60" w:line="240" w:lineRule="exact"/>
              <w:ind w:left="-108"/>
              <w:rPr>
                <w:rFonts w:ascii="Arial" w:hAnsi="Arial" w:cs="Arial"/>
                <w:bCs/>
                <w:sz w:val="20"/>
                <w:szCs w:val="20"/>
              </w:rPr>
            </w:pPr>
            <w:r w:rsidRPr="00746C2C">
              <w:rPr>
                <w:rFonts w:ascii="Arial" w:hAnsi="Arial" w:cs="Arial"/>
                <w:bCs/>
                <w:sz w:val="20"/>
                <w:szCs w:val="20"/>
              </w:rPr>
              <w:t>Regular and dense crown</w:t>
            </w:r>
          </w:p>
        </w:tc>
        <w:tc>
          <w:tcPr>
            <w:tcW w:w="964" w:type="dxa"/>
            <w:tcBorders>
              <w:top w:val="single" w:sz="8" w:space="0" w:color="4F81BD"/>
              <w:bottom w:val="single" w:sz="8" w:space="0" w:color="4F81BD"/>
            </w:tcBorders>
          </w:tcPr>
          <w:p w:rsidR="00C47A76" w:rsidRPr="00746C2C" w:rsidRDefault="00C47A76" w:rsidP="000E1BD2">
            <w:pPr>
              <w:spacing w:after="60" w:line="240" w:lineRule="exact"/>
              <w:ind w:left="-106"/>
              <w:rPr>
                <w:rFonts w:ascii="Arial" w:hAnsi="Arial" w:cs="Arial"/>
                <w:sz w:val="20"/>
                <w:szCs w:val="20"/>
              </w:rPr>
            </w:pPr>
            <w:r w:rsidRPr="00746C2C">
              <w:rPr>
                <w:rFonts w:ascii="Arial" w:hAnsi="Arial" w:cs="Arial"/>
                <w:sz w:val="20"/>
                <w:szCs w:val="20"/>
              </w:rPr>
              <w:t>K359</w:t>
            </w:r>
          </w:p>
        </w:tc>
        <w:tc>
          <w:tcPr>
            <w:tcW w:w="1736" w:type="dxa"/>
            <w:tcBorders>
              <w:top w:val="single" w:sz="8" w:space="0" w:color="4F81BD"/>
              <w:bottom w:val="single" w:sz="8" w:space="0" w:color="4F81BD"/>
            </w:tcBorders>
          </w:tcPr>
          <w:p w:rsidR="00C47A76" w:rsidRPr="008E289A" w:rsidRDefault="00C47A76" w:rsidP="000E1BD2">
            <w:pPr>
              <w:spacing w:after="0" w:line="240" w:lineRule="exact"/>
              <w:ind w:left="-108"/>
              <w:rPr>
                <w:rFonts w:ascii="Arial" w:hAnsi="Arial" w:cs="Arial"/>
                <w:sz w:val="20"/>
                <w:szCs w:val="20"/>
                <w:lang w:val="fi-FI"/>
              </w:rPr>
            </w:pPr>
            <w:r w:rsidRPr="008E289A">
              <w:rPr>
                <w:rFonts w:ascii="Arial" w:hAnsi="Arial" w:cs="Arial"/>
                <w:sz w:val="20"/>
                <w:szCs w:val="20"/>
                <w:lang w:val="fi-FI"/>
              </w:rPr>
              <w:t>Rautalampi</w:t>
            </w:r>
          </w:p>
          <w:p w:rsidR="00C47A76" w:rsidRPr="008E289A" w:rsidRDefault="00C47A76" w:rsidP="000E1BD2">
            <w:pPr>
              <w:spacing w:after="60" w:line="240" w:lineRule="exact"/>
              <w:ind w:left="-105"/>
              <w:rPr>
                <w:rFonts w:ascii="Arial" w:hAnsi="Arial" w:cs="Arial"/>
                <w:sz w:val="20"/>
                <w:szCs w:val="20"/>
                <w:lang w:val="fi-FI"/>
              </w:rPr>
            </w:pPr>
            <w:r w:rsidRPr="008E289A">
              <w:rPr>
                <w:rFonts w:ascii="Arial" w:hAnsi="Arial" w:cs="Arial"/>
                <w:sz w:val="20"/>
                <w:szCs w:val="20"/>
                <w:lang w:val="fi-FI"/>
              </w:rPr>
              <w:t>N62°44’, E26°41’</w:t>
            </w:r>
          </w:p>
        </w:tc>
        <w:tc>
          <w:tcPr>
            <w:tcW w:w="2980" w:type="dxa"/>
            <w:tcBorders>
              <w:top w:val="single" w:sz="8" w:space="0" w:color="4F81BD"/>
              <w:bottom w:val="single" w:sz="8" w:space="0" w:color="4F81BD"/>
            </w:tcBorders>
          </w:tcPr>
          <w:p w:rsidR="00C47A76" w:rsidRPr="00746C2C" w:rsidRDefault="00C47A76" w:rsidP="000E1BD2">
            <w:pPr>
              <w:spacing w:after="60" w:line="240" w:lineRule="exact"/>
              <w:ind w:left="-108"/>
              <w:rPr>
                <w:rFonts w:ascii="Arial" w:hAnsi="Arial" w:cs="Arial"/>
                <w:sz w:val="20"/>
                <w:szCs w:val="20"/>
              </w:rPr>
            </w:pPr>
            <w:r w:rsidRPr="00746C2C">
              <w:rPr>
                <w:rFonts w:ascii="Arial" w:hAnsi="Arial" w:cs="Arial"/>
                <w:sz w:val="20"/>
                <w:szCs w:val="20"/>
              </w:rPr>
              <w:t>Imatra, Pelkola</w:t>
            </w:r>
          </w:p>
        </w:tc>
        <w:tc>
          <w:tcPr>
            <w:tcW w:w="921" w:type="dxa"/>
            <w:tcBorders>
              <w:top w:val="single" w:sz="8" w:space="0" w:color="4F81BD"/>
              <w:bottom w:val="single" w:sz="8" w:space="0" w:color="4F81BD"/>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45</w:t>
            </w:r>
          </w:p>
        </w:tc>
        <w:tc>
          <w:tcPr>
            <w:tcW w:w="2231" w:type="dxa"/>
            <w:tcBorders>
              <w:top w:val="single" w:sz="8" w:space="0" w:color="4F81BD"/>
              <w:bottom w:val="single" w:sz="8" w:space="0" w:color="4F81BD"/>
              <w:right w:val="nil"/>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normal</w:t>
            </w:r>
          </w:p>
        </w:tc>
        <w:tc>
          <w:tcPr>
            <w:tcW w:w="1101" w:type="dxa"/>
            <w:tcBorders>
              <w:top w:val="single" w:sz="8" w:space="0" w:color="4F81BD"/>
              <w:left w:val="nil"/>
              <w:bottom w:val="single" w:sz="8" w:space="0" w:color="4F81BD"/>
              <w:right w:val="nil"/>
            </w:tcBorders>
          </w:tcPr>
          <w:p w:rsidR="00C47A76" w:rsidRPr="00746C2C" w:rsidRDefault="00C47A76" w:rsidP="000E1BD2">
            <w:pPr>
              <w:spacing w:after="60" w:line="240" w:lineRule="exact"/>
              <w:rPr>
                <w:sz w:val="20"/>
                <w:szCs w:val="20"/>
              </w:rPr>
            </w:pPr>
            <w:r w:rsidRPr="00746C2C">
              <w:rPr>
                <w:rFonts w:ascii="Arial" w:hAnsi="Arial" w:cs="Arial"/>
                <w:sz w:val="20"/>
                <w:szCs w:val="20"/>
              </w:rPr>
              <w:t>green</w:t>
            </w:r>
          </w:p>
        </w:tc>
        <w:tc>
          <w:tcPr>
            <w:tcW w:w="1532" w:type="dxa"/>
            <w:tcBorders>
              <w:top w:val="single" w:sz="8" w:space="0" w:color="4F81BD"/>
              <w:left w:val="nil"/>
              <w:bottom w:val="single" w:sz="8" w:space="0" w:color="4F81BD"/>
              <w:right w:val="nil"/>
            </w:tcBorders>
          </w:tcPr>
          <w:p w:rsidR="00C47A76" w:rsidRPr="00746C2C" w:rsidRDefault="00C47A76" w:rsidP="000E1BD2">
            <w:pPr>
              <w:spacing w:after="0" w:line="240" w:lineRule="exact"/>
              <w:rPr>
                <w:rFonts w:ascii="Arial" w:hAnsi="Arial" w:cs="Arial"/>
                <w:sz w:val="20"/>
                <w:szCs w:val="20"/>
              </w:rPr>
            </w:pPr>
            <w:r w:rsidRPr="00746C2C">
              <w:rPr>
                <w:rFonts w:ascii="Arial" w:hAnsi="Arial" w:cs="Arial"/>
                <w:sz w:val="20"/>
                <w:szCs w:val="20"/>
              </w:rPr>
              <w:t>March</w:t>
            </w:r>
          </w:p>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August</w:t>
            </w:r>
          </w:p>
        </w:tc>
      </w:tr>
      <w:tr w:rsidR="00C47A76" w:rsidRPr="00746C2C" w:rsidTr="000E1BD2">
        <w:tc>
          <w:tcPr>
            <w:tcW w:w="1871" w:type="dxa"/>
            <w:tcBorders>
              <w:top w:val="single" w:sz="8" w:space="0" w:color="4F81BD"/>
              <w:left w:val="nil"/>
              <w:bottom w:val="single" w:sz="8" w:space="0" w:color="4F81BD"/>
            </w:tcBorders>
          </w:tcPr>
          <w:p w:rsidR="00C47A76" w:rsidRPr="00746C2C" w:rsidRDefault="00C47A76" w:rsidP="000E1BD2">
            <w:pPr>
              <w:spacing w:after="60" w:line="240" w:lineRule="exact"/>
              <w:ind w:left="-108"/>
              <w:rPr>
                <w:rFonts w:ascii="Arial" w:hAnsi="Arial" w:cs="Arial"/>
                <w:bCs/>
                <w:sz w:val="20"/>
                <w:szCs w:val="20"/>
              </w:rPr>
            </w:pPr>
            <w:r w:rsidRPr="00746C2C">
              <w:rPr>
                <w:rFonts w:ascii="Arial" w:hAnsi="Arial" w:cs="Arial"/>
                <w:bCs/>
                <w:i/>
                <w:sz w:val="20"/>
                <w:szCs w:val="20"/>
              </w:rPr>
              <w:t>P. a</w:t>
            </w:r>
            <w:r w:rsidRPr="00746C2C">
              <w:rPr>
                <w:rFonts w:ascii="Arial" w:hAnsi="Arial" w:cs="Arial"/>
                <w:bCs/>
                <w:sz w:val="20"/>
                <w:szCs w:val="20"/>
              </w:rPr>
              <w:t xml:space="preserve">. f. </w:t>
            </w:r>
            <w:r w:rsidRPr="00746C2C">
              <w:rPr>
                <w:rFonts w:ascii="Arial" w:hAnsi="Arial" w:cs="Arial"/>
                <w:bCs/>
                <w:i/>
                <w:sz w:val="20"/>
                <w:szCs w:val="20"/>
              </w:rPr>
              <w:t>pendula</w:t>
            </w:r>
          </w:p>
        </w:tc>
        <w:tc>
          <w:tcPr>
            <w:tcW w:w="964" w:type="dxa"/>
            <w:tcBorders>
              <w:bottom w:val="single" w:sz="8" w:space="0" w:color="4F81BD"/>
            </w:tcBorders>
          </w:tcPr>
          <w:p w:rsidR="00C47A76" w:rsidRPr="00746C2C" w:rsidRDefault="00C47A76" w:rsidP="000E1BD2">
            <w:pPr>
              <w:spacing w:after="60" w:line="240" w:lineRule="exact"/>
              <w:ind w:left="-106"/>
              <w:rPr>
                <w:rFonts w:ascii="Arial" w:hAnsi="Arial" w:cs="Arial"/>
                <w:sz w:val="20"/>
                <w:szCs w:val="20"/>
              </w:rPr>
            </w:pPr>
            <w:r w:rsidRPr="00746C2C">
              <w:rPr>
                <w:rFonts w:ascii="Arial" w:hAnsi="Arial" w:cs="Arial"/>
                <w:sz w:val="20"/>
                <w:szCs w:val="20"/>
              </w:rPr>
              <w:t>E475</w:t>
            </w:r>
          </w:p>
        </w:tc>
        <w:tc>
          <w:tcPr>
            <w:tcW w:w="1736" w:type="dxa"/>
            <w:tcBorders>
              <w:bottom w:val="single" w:sz="8" w:space="0" w:color="4F81BD"/>
            </w:tcBorders>
          </w:tcPr>
          <w:p w:rsidR="00C47A76" w:rsidRPr="00746C2C" w:rsidRDefault="00C47A76" w:rsidP="000E1BD2">
            <w:pPr>
              <w:spacing w:after="60" w:line="240" w:lineRule="exact"/>
              <w:ind w:left="-105"/>
              <w:rPr>
                <w:rFonts w:ascii="Arial" w:hAnsi="Arial" w:cs="Arial"/>
                <w:sz w:val="20"/>
                <w:szCs w:val="20"/>
              </w:rPr>
            </w:pPr>
            <w:r w:rsidRPr="00746C2C">
              <w:rPr>
                <w:rFonts w:ascii="Arial" w:hAnsi="Arial" w:cs="Arial"/>
                <w:sz w:val="20"/>
                <w:szCs w:val="20"/>
              </w:rPr>
              <w:t>Mäntsälä</w:t>
            </w:r>
          </w:p>
        </w:tc>
        <w:tc>
          <w:tcPr>
            <w:tcW w:w="2980" w:type="dxa"/>
            <w:tcBorders>
              <w:bottom w:val="single" w:sz="8" w:space="0" w:color="4F81BD"/>
            </w:tcBorders>
          </w:tcPr>
          <w:p w:rsidR="00C47A76" w:rsidRPr="00746C2C" w:rsidRDefault="00C47A76" w:rsidP="000E1BD2">
            <w:pPr>
              <w:spacing w:after="60" w:line="240" w:lineRule="exact"/>
              <w:ind w:left="-112"/>
              <w:rPr>
                <w:rFonts w:ascii="Arial" w:hAnsi="Arial" w:cs="Arial"/>
                <w:sz w:val="20"/>
                <w:szCs w:val="20"/>
              </w:rPr>
            </w:pPr>
            <w:r w:rsidRPr="00746C2C">
              <w:rPr>
                <w:rFonts w:ascii="Arial" w:hAnsi="Arial" w:cs="Arial"/>
                <w:sz w:val="20"/>
                <w:szCs w:val="20"/>
              </w:rPr>
              <w:t>Imatra, Pelkola</w:t>
            </w:r>
          </w:p>
        </w:tc>
        <w:tc>
          <w:tcPr>
            <w:tcW w:w="921" w:type="dxa"/>
            <w:tcBorders>
              <w:bottom w:val="single" w:sz="8" w:space="0" w:color="4F81BD"/>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45</w:t>
            </w:r>
          </w:p>
        </w:tc>
        <w:tc>
          <w:tcPr>
            <w:tcW w:w="2231" w:type="dxa"/>
            <w:tcBorders>
              <w:bottom w:val="single" w:sz="8" w:space="0" w:color="4F81BD"/>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pendulous</w:t>
            </w:r>
          </w:p>
        </w:tc>
        <w:tc>
          <w:tcPr>
            <w:tcW w:w="1101" w:type="dxa"/>
            <w:tcBorders>
              <w:bottom w:val="single" w:sz="8" w:space="0" w:color="4F81BD"/>
              <w:right w:val="nil"/>
            </w:tcBorders>
          </w:tcPr>
          <w:p w:rsidR="00C47A76" w:rsidRPr="00746C2C" w:rsidRDefault="00C47A76" w:rsidP="000E1BD2">
            <w:pPr>
              <w:spacing w:after="60" w:line="240" w:lineRule="exact"/>
              <w:rPr>
                <w:sz w:val="20"/>
                <w:szCs w:val="20"/>
              </w:rPr>
            </w:pPr>
            <w:r w:rsidRPr="00746C2C">
              <w:rPr>
                <w:rFonts w:ascii="Arial" w:hAnsi="Arial" w:cs="Arial"/>
                <w:sz w:val="20"/>
                <w:szCs w:val="20"/>
              </w:rPr>
              <w:t>green</w:t>
            </w:r>
          </w:p>
        </w:tc>
        <w:tc>
          <w:tcPr>
            <w:tcW w:w="1532" w:type="dxa"/>
            <w:tcBorders>
              <w:bottom w:val="single" w:sz="8" w:space="0" w:color="4F81BD"/>
              <w:right w:val="nil"/>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August</w:t>
            </w:r>
          </w:p>
        </w:tc>
      </w:tr>
      <w:tr w:rsidR="00C47A76" w:rsidRPr="00746C2C" w:rsidTr="000E1BD2">
        <w:tc>
          <w:tcPr>
            <w:tcW w:w="1871" w:type="dxa"/>
            <w:tcBorders>
              <w:top w:val="single" w:sz="8" w:space="0" w:color="4F81BD"/>
              <w:left w:val="nil"/>
              <w:bottom w:val="single" w:sz="8" w:space="0" w:color="4F81BD"/>
            </w:tcBorders>
          </w:tcPr>
          <w:p w:rsidR="00C47A76" w:rsidRPr="00746C2C" w:rsidRDefault="00C47A76" w:rsidP="000E1BD2">
            <w:pPr>
              <w:spacing w:after="60" w:line="240" w:lineRule="exact"/>
              <w:ind w:left="-108"/>
              <w:rPr>
                <w:rFonts w:ascii="Arial" w:hAnsi="Arial" w:cs="Arial"/>
                <w:bCs/>
                <w:sz w:val="20"/>
                <w:szCs w:val="20"/>
              </w:rPr>
            </w:pPr>
            <w:r w:rsidRPr="00746C2C">
              <w:rPr>
                <w:rFonts w:ascii="Arial" w:hAnsi="Arial" w:cs="Arial"/>
                <w:bCs/>
                <w:i/>
                <w:sz w:val="20"/>
                <w:szCs w:val="20"/>
              </w:rPr>
              <w:t>P. a</w:t>
            </w:r>
            <w:r w:rsidRPr="00746C2C">
              <w:rPr>
                <w:rFonts w:ascii="Arial" w:hAnsi="Arial" w:cs="Arial"/>
                <w:bCs/>
                <w:sz w:val="20"/>
                <w:szCs w:val="20"/>
              </w:rPr>
              <w:t xml:space="preserve">. f. </w:t>
            </w:r>
            <w:r w:rsidRPr="00746C2C">
              <w:rPr>
                <w:rFonts w:ascii="Arial" w:hAnsi="Arial" w:cs="Arial"/>
                <w:bCs/>
                <w:i/>
                <w:sz w:val="20"/>
                <w:szCs w:val="20"/>
              </w:rPr>
              <w:t>pendula</w:t>
            </w:r>
          </w:p>
        </w:tc>
        <w:tc>
          <w:tcPr>
            <w:tcW w:w="964" w:type="dxa"/>
            <w:tcBorders>
              <w:bottom w:val="single" w:sz="8" w:space="0" w:color="4F81BD"/>
            </w:tcBorders>
          </w:tcPr>
          <w:p w:rsidR="00C47A76" w:rsidRPr="00746C2C" w:rsidRDefault="00C47A76" w:rsidP="000E1BD2">
            <w:pPr>
              <w:spacing w:after="60" w:line="240" w:lineRule="exact"/>
              <w:ind w:left="-106"/>
              <w:rPr>
                <w:rFonts w:ascii="Arial" w:hAnsi="Arial" w:cs="Arial"/>
                <w:sz w:val="20"/>
                <w:szCs w:val="20"/>
              </w:rPr>
            </w:pPr>
            <w:r w:rsidRPr="00746C2C">
              <w:rPr>
                <w:rFonts w:ascii="Arial" w:hAnsi="Arial" w:cs="Arial"/>
                <w:sz w:val="20"/>
                <w:szCs w:val="20"/>
              </w:rPr>
              <w:t>E479</w:t>
            </w:r>
          </w:p>
        </w:tc>
        <w:tc>
          <w:tcPr>
            <w:tcW w:w="1736" w:type="dxa"/>
            <w:tcBorders>
              <w:bottom w:val="single" w:sz="8" w:space="0" w:color="4F81BD"/>
            </w:tcBorders>
          </w:tcPr>
          <w:p w:rsidR="00C47A76" w:rsidRPr="00746C2C" w:rsidRDefault="00C47A76" w:rsidP="000E1BD2">
            <w:pPr>
              <w:spacing w:after="0" w:line="240" w:lineRule="exact"/>
              <w:ind w:left="-108"/>
              <w:rPr>
                <w:rFonts w:ascii="Arial" w:hAnsi="Arial" w:cs="Arial"/>
                <w:sz w:val="20"/>
                <w:szCs w:val="20"/>
              </w:rPr>
            </w:pPr>
            <w:r w:rsidRPr="00746C2C">
              <w:rPr>
                <w:rFonts w:ascii="Arial" w:hAnsi="Arial" w:cs="Arial"/>
                <w:sz w:val="20"/>
                <w:szCs w:val="20"/>
              </w:rPr>
              <w:t>Mäntsälä</w:t>
            </w:r>
          </w:p>
          <w:p w:rsidR="00C47A76" w:rsidRPr="00746C2C" w:rsidRDefault="00C47A76" w:rsidP="000E1BD2">
            <w:pPr>
              <w:spacing w:after="60" w:line="240" w:lineRule="exact"/>
              <w:ind w:left="-105"/>
              <w:rPr>
                <w:rFonts w:ascii="Arial" w:hAnsi="Arial" w:cs="Arial"/>
                <w:sz w:val="20"/>
                <w:szCs w:val="20"/>
              </w:rPr>
            </w:pPr>
            <w:r w:rsidRPr="00746C2C">
              <w:rPr>
                <w:rFonts w:ascii="Arial" w:hAnsi="Arial" w:cs="Arial"/>
                <w:sz w:val="20"/>
                <w:szCs w:val="20"/>
              </w:rPr>
              <w:t>N60°42’, 25°07’</w:t>
            </w:r>
          </w:p>
        </w:tc>
        <w:tc>
          <w:tcPr>
            <w:tcW w:w="2980" w:type="dxa"/>
            <w:tcBorders>
              <w:bottom w:val="single" w:sz="8" w:space="0" w:color="4F81BD"/>
            </w:tcBorders>
          </w:tcPr>
          <w:p w:rsidR="00C47A76" w:rsidRPr="00746C2C" w:rsidRDefault="00C47A76" w:rsidP="000E1BD2">
            <w:pPr>
              <w:spacing w:after="60" w:line="240" w:lineRule="exact"/>
              <w:ind w:left="-112"/>
              <w:rPr>
                <w:rFonts w:ascii="Arial" w:hAnsi="Arial" w:cs="Arial"/>
                <w:sz w:val="20"/>
                <w:szCs w:val="20"/>
              </w:rPr>
            </w:pPr>
            <w:r w:rsidRPr="00746C2C">
              <w:rPr>
                <w:rFonts w:ascii="Arial" w:hAnsi="Arial" w:cs="Arial"/>
                <w:sz w:val="20"/>
                <w:szCs w:val="20"/>
              </w:rPr>
              <w:t>Imatra, Pelkola</w:t>
            </w:r>
          </w:p>
        </w:tc>
        <w:tc>
          <w:tcPr>
            <w:tcW w:w="921" w:type="dxa"/>
            <w:tcBorders>
              <w:bottom w:val="single" w:sz="8" w:space="0" w:color="4F81BD"/>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45</w:t>
            </w:r>
          </w:p>
        </w:tc>
        <w:tc>
          <w:tcPr>
            <w:tcW w:w="2231" w:type="dxa"/>
            <w:tcBorders>
              <w:bottom w:val="single" w:sz="8" w:space="0" w:color="4F81BD"/>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pendulous</w:t>
            </w:r>
          </w:p>
        </w:tc>
        <w:tc>
          <w:tcPr>
            <w:tcW w:w="1101" w:type="dxa"/>
            <w:tcBorders>
              <w:bottom w:val="single" w:sz="8" w:space="0" w:color="4F81BD"/>
              <w:right w:val="nil"/>
            </w:tcBorders>
          </w:tcPr>
          <w:p w:rsidR="00C47A76" w:rsidRPr="00746C2C" w:rsidRDefault="00C47A76" w:rsidP="000E1BD2">
            <w:pPr>
              <w:spacing w:after="60" w:line="240" w:lineRule="exact"/>
              <w:rPr>
                <w:sz w:val="20"/>
                <w:szCs w:val="20"/>
              </w:rPr>
            </w:pPr>
            <w:r w:rsidRPr="00746C2C">
              <w:rPr>
                <w:rFonts w:ascii="Arial" w:hAnsi="Arial" w:cs="Arial"/>
                <w:sz w:val="20"/>
                <w:szCs w:val="20"/>
              </w:rPr>
              <w:t>green</w:t>
            </w:r>
          </w:p>
        </w:tc>
        <w:tc>
          <w:tcPr>
            <w:tcW w:w="1532" w:type="dxa"/>
            <w:tcBorders>
              <w:bottom w:val="single" w:sz="8" w:space="0" w:color="4F81BD"/>
              <w:right w:val="nil"/>
            </w:tcBorders>
          </w:tcPr>
          <w:p w:rsidR="00C47A76" w:rsidRPr="00746C2C" w:rsidRDefault="00C47A76" w:rsidP="000E1BD2">
            <w:pPr>
              <w:spacing w:after="0" w:line="240" w:lineRule="exact"/>
              <w:rPr>
                <w:rFonts w:ascii="Arial" w:hAnsi="Arial" w:cs="Arial"/>
                <w:sz w:val="20"/>
                <w:szCs w:val="20"/>
              </w:rPr>
            </w:pPr>
            <w:r w:rsidRPr="00746C2C">
              <w:rPr>
                <w:rFonts w:ascii="Arial" w:hAnsi="Arial" w:cs="Arial"/>
                <w:sz w:val="20"/>
                <w:szCs w:val="20"/>
              </w:rPr>
              <w:t>March</w:t>
            </w:r>
          </w:p>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August</w:t>
            </w:r>
          </w:p>
        </w:tc>
      </w:tr>
      <w:tr w:rsidR="00C47A76" w:rsidRPr="00746C2C" w:rsidTr="000E1BD2">
        <w:tc>
          <w:tcPr>
            <w:tcW w:w="1871" w:type="dxa"/>
            <w:tcBorders>
              <w:top w:val="single" w:sz="8" w:space="0" w:color="4F81BD"/>
              <w:left w:val="nil"/>
              <w:bottom w:val="single" w:sz="8" w:space="0" w:color="4F81BD"/>
            </w:tcBorders>
          </w:tcPr>
          <w:p w:rsidR="00C47A76" w:rsidRPr="00746C2C" w:rsidRDefault="00C47A76" w:rsidP="000E1BD2">
            <w:pPr>
              <w:spacing w:after="60" w:line="240" w:lineRule="exact"/>
              <w:ind w:left="-108"/>
              <w:rPr>
                <w:rFonts w:ascii="Arial" w:hAnsi="Arial" w:cs="Arial"/>
                <w:bCs/>
                <w:sz w:val="20"/>
                <w:szCs w:val="20"/>
              </w:rPr>
            </w:pPr>
            <w:r w:rsidRPr="00746C2C">
              <w:rPr>
                <w:rFonts w:ascii="Arial" w:hAnsi="Arial" w:cs="Arial"/>
                <w:bCs/>
                <w:i/>
                <w:sz w:val="20"/>
                <w:szCs w:val="20"/>
              </w:rPr>
              <w:t>P. a.</w:t>
            </w:r>
            <w:r w:rsidRPr="00746C2C">
              <w:rPr>
                <w:rFonts w:ascii="Arial" w:hAnsi="Arial" w:cs="Arial"/>
                <w:bCs/>
                <w:sz w:val="20"/>
                <w:szCs w:val="20"/>
              </w:rPr>
              <w:t xml:space="preserve"> f. </w:t>
            </w:r>
            <w:r w:rsidRPr="00746C2C">
              <w:rPr>
                <w:rFonts w:ascii="Arial" w:hAnsi="Arial" w:cs="Arial"/>
                <w:bCs/>
                <w:i/>
                <w:sz w:val="20"/>
                <w:szCs w:val="20"/>
              </w:rPr>
              <w:t>pendula</w:t>
            </w:r>
          </w:p>
        </w:tc>
        <w:tc>
          <w:tcPr>
            <w:tcW w:w="964" w:type="dxa"/>
            <w:tcBorders>
              <w:top w:val="single" w:sz="8" w:space="0" w:color="4F81BD"/>
              <w:bottom w:val="single" w:sz="8" w:space="0" w:color="4F81BD"/>
            </w:tcBorders>
          </w:tcPr>
          <w:p w:rsidR="00C47A76" w:rsidRPr="00746C2C" w:rsidRDefault="00C47A76" w:rsidP="000E1BD2">
            <w:pPr>
              <w:spacing w:after="60" w:line="240" w:lineRule="exact"/>
              <w:ind w:left="-106"/>
              <w:rPr>
                <w:rFonts w:ascii="Arial" w:hAnsi="Arial" w:cs="Arial"/>
                <w:sz w:val="20"/>
                <w:szCs w:val="20"/>
              </w:rPr>
            </w:pPr>
            <w:r w:rsidRPr="00746C2C">
              <w:rPr>
                <w:rFonts w:ascii="Arial" w:hAnsi="Arial" w:cs="Arial"/>
                <w:sz w:val="20"/>
                <w:szCs w:val="20"/>
              </w:rPr>
              <w:t>E11601</w:t>
            </w:r>
          </w:p>
        </w:tc>
        <w:tc>
          <w:tcPr>
            <w:tcW w:w="1736" w:type="dxa"/>
            <w:tcBorders>
              <w:top w:val="single" w:sz="8" w:space="0" w:color="4F81BD"/>
              <w:bottom w:val="single" w:sz="8" w:space="0" w:color="4F81BD"/>
            </w:tcBorders>
          </w:tcPr>
          <w:p w:rsidR="00C47A76" w:rsidRPr="00746C2C" w:rsidRDefault="00C47A76" w:rsidP="000E1BD2">
            <w:pPr>
              <w:spacing w:after="60" w:line="240" w:lineRule="exact"/>
              <w:ind w:left="-105"/>
              <w:rPr>
                <w:rFonts w:ascii="Arial" w:hAnsi="Arial" w:cs="Arial"/>
                <w:sz w:val="20"/>
                <w:szCs w:val="20"/>
              </w:rPr>
            </w:pPr>
            <w:r w:rsidRPr="00746C2C">
              <w:rPr>
                <w:rFonts w:ascii="Arial" w:hAnsi="Arial" w:cs="Arial"/>
                <w:sz w:val="20"/>
                <w:szCs w:val="20"/>
              </w:rPr>
              <w:t>Mäntsälä</w:t>
            </w:r>
          </w:p>
        </w:tc>
        <w:tc>
          <w:tcPr>
            <w:tcW w:w="2980" w:type="dxa"/>
            <w:tcBorders>
              <w:top w:val="single" w:sz="8" w:space="0" w:color="4F81BD"/>
              <w:bottom w:val="single" w:sz="8" w:space="0" w:color="4F81BD"/>
            </w:tcBorders>
          </w:tcPr>
          <w:p w:rsidR="00C47A76" w:rsidRPr="00746C2C" w:rsidRDefault="00C47A76" w:rsidP="000E1BD2">
            <w:pPr>
              <w:spacing w:after="60" w:line="240" w:lineRule="exact"/>
              <w:ind w:left="-108"/>
              <w:rPr>
                <w:rFonts w:ascii="Arial" w:hAnsi="Arial" w:cs="Arial"/>
                <w:sz w:val="20"/>
                <w:szCs w:val="20"/>
              </w:rPr>
            </w:pPr>
            <w:r w:rsidRPr="00746C2C">
              <w:rPr>
                <w:rFonts w:ascii="Arial" w:hAnsi="Arial" w:cs="Arial"/>
                <w:sz w:val="20"/>
                <w:szCs w:val="20"/>
              </w:rPr>
              <w:t>Tuusula, Ruotsinkylä</w:t>
            </w:r>
          </w:p>
        </w:tc>
        <w:tc>
          <w:tcPr>
            <w:tcW w:w="921" w:type="dxa"/>
            <w:tcBorders>
              <w:top w:val="single" w:sz="8" w:space="0" w:color="4F81BD"/>
              <w:bottom w:val="single" w:sz="8" w:space="0" w:color="4F81BD"/>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20</w:t>
            </w:r>
          </w:p>
        </w:tc>
        <w:tc>
          <w:tcPr>
            <w:tcW w:w="2231" w:type="dxa"/>
            <w:tcBorders>
              <w:top w:val="single" w:sz="8" w:space="0" w:color="4F81BD"/>
              <w:bottom w:val="single" w:sz="8" w:space="0" w:color="4F81BD"/>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pendulous</w:t>
            </w:r>
          </w:p>
        </w:tc>
        <w:tc>
          <w:tcPr>
            <w:tcW w:w="1101" w:type="dxa"/>
            <w:tcBorders>
              <w:top w:val="single" w:sz="8" w:space="0" w:color="4F81BD"/>
              <w:bottom w:val="single" w:sz="8" w:space="0" w:color="4F81BD"/>
              <w:right w:val="nil"/>
            </w:tcBorders>
          </w:tcPr>
          <w:p w:rsidR="00C47A76" w:rsidRPr="00746C2C" w:rsidRDefault="00C47A76" w:rsidP="000E1BD2">
            <w:pPr>
              <w:spacing w:after="60" w:line="240" w:lineRule="exact"/>
              <w:rPr>
                <w:sz w:val="20"/>
                <w:szCs w:val="20"/>
              </w:rPr>
            </w:pPr>
            <w:r w:rsidRPr="00746C2C">
              <w:rPr>
                <w:rFonts w:ascii="Arial" w:hAnsi="Arial" w:cs="Arial"/>
                <w:sz w:val="20"/>
                <w:szCs w:val="20"/>
              </w:rPr>
              <w:t>green</w:t>
            </w:r>
          </w:p>
        </w:tc>
        <w:tc>
          <w:tcPr>
            <w:tcW w:w="1532" w:type="dxa"/>
            <w:tcBorders>
              <w:top w:val="single" w:sz="8" w:space="0" w:color="4F81BD"/>
              <w:bottom w:val="single" w:sz="8" w:space="0" w:color="4F81BD"/>
              <w:right w:val="nil"/>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August</w:t>
            </w:r>
          </w:p>
        </w:tc>
      </w:tr>
      <w:tr w:rsidR="00C47A76" w:rsidRPr="00746C2C" w:rsidTr="000E1BD2">
        <w:tc>
          <w:tcPr>
            <w:tcW w:w="1871" w:type="dxa"/>
            <w:tcBorders>
              <w:top w:val="single" w:sz="8" w:space="0" w:color="4F81BD"/>
              <w:left w:val="nil"/>
              <w:bottom w:val="single" w:sz="8" w:space="0" w:color="4F81BD"/>
            </w:tcBorders>
          </w:tcPr>
          <w:p w:rsidR="00C47A76" w:rsidRPr="00746C2C" w:rsidRDefault="00C47A76" w:rsidP="000E1BD2">
            <w:pPr>
              <w:spacing w:after="60" w:line="240" w:lineRule="exact"/>
              <w:ind w:left="-108"/>
              <w:rPr>
                <w:rFonts w:ascii="Arial" w:hAnsi="Arial" w:cs="Arial"/>
                <w:bCs/>
                <w:sz w:val="20"/>
                <w:szCs w:val="20"/>
              </w:rPr>
            </w:pPr>
            <w:r w:rsidRPr="00746C2C">
              <w:rPr>
                <w:rFonts w:ascii="Arial" w:hAnsi="Arial" w:cs="Arial"/>
                <w:bCs/>
                <w:i/>
                <w:sz w:val="20"/>
                <w:szCs w:val="20"/>
              </w:rPr>
              <w:t>P. a.</w:t>
            </w:r>
            <w:r w:rsidRPr="00746C2C">
              <w:rPr>
                <w:rFonts w:ascii="Arial" w:hAnsi="Arial" w:cs="Arial"/>
                <w:bCs/>
                <w:sz w:val="20"/>
                <w:szCs w:val="20"/>
              </w:rPr>
              <w:t xml:space="preserve"> f. </w:t>
            </w:r>
            <w:r w:rsidRPr="00746C2C">
              <w:rPr>
                <w:rFonts w:ascii="Arial" w:hAnsi="Arial" w:cs="Arial"/>
                <w:bCs/>
                <w:i/>
                <w:sz w:val="20"/>
                <w:szCs w:val="20"/>
              </w:rPr>
              <w:t>pendula</w:t>
            </w:r>
          </w:p>
        </w:tc>
        <w:tc>
          <w:tcPr>
            <w:tcW w:w="964" w:type="dxa"/>
            <w:tcBorders>
              <w:top w:val="single" w:sz="8" w:space="0" w:color="4F81BD"/>
              <w:bottom w:val="single" w:sz="8" w:space="0" w:color="4F81BD"/>
            </w:tcBorders>
          </w:tcPr>
          <w:p w:rsidR="00C47A76" w:rsidRPr="00746C2C" w:rsidRDefault="00C47A76" w:rsidP="000E1BD2">
            <w:pPr>
              <w:spacing w:after="60" w:line="240" w:lineRule="exact"/>
              <w:ind w:left="-106"/>
              <w:rPr>
                <w:rFonts w:ascii="Arial" w:hAnsi="Arial" w:cs="Arial"/>
                <w:sz w:val="20"/>
                <w:szCs w:val="20"/>
              </w:rPr>
            </w:pPr>
            <w:r w:rsidRPr="00746C2C">
              <w:rPr>
                <w:rFonts w:ascii="Arial" w:hAnsi="Arial" w:cs="Arial"/>
                <w:sz w:val="20"/>
                <w:szCs w:val="20"/>
              </w:rPr>
              <w:t>E11602</w:t>
            </w:r>
          </w:p>
        </w:tc>
        <w:tc>
          <w:tcPr>
            <w:tcW w:w="1736" w:type="dxa"/>
            <w:tcBorders>
              <w:top w:val="single" w:sz="8" w:space="0" w:color="4F81BD"/>
              <w:bottom w:val="single" w:sz="8" w:space="0" w:color="4F81BD"/>
            </w:tcBorders>
          </w:tcPr>
          <w:p w:rsidR="00C47A76" w:rsidRPr="00746C2C" w:rsidRDefault="00C47A76" w:rsidP="000E1BD2">
            <w:pPr>
              <w:spacing w:after="0" w:line="240" w:lineRule="exact"/>
              <w:ind w:left="-108"/>
              <w:rPr>
                <w:rFonts w:ascii="Arial" w:hAnsi="Arial" w:cs="Arial"/>
                <w:sz w:val="20"/>
                <w:szCs w:val="20"/>
              </w:rPr>
            </w:pPr>
            <w:r w:rsidRPr="00746C2C">
              <w:rPr>
                <w:rFonts w:ascii="Arial" w:hAnsi="Arial" w:cs="Arial"/>
                <w:sz w:val="20"/>
                <w:szCs w:val="20"/>
              </w:rPr>
              <w:t>Mäntsälä</w:t>
            </w:r>
          </w:p>
          <w:p w:rsidR="00C47A76" w:rsidRPr="00746C2C" w:rsidRDefault="00C47A76" w:rsidP="000E1BD2">
            <w:pPr>
              <w:spacing w:after="60" w:line="240" w:lineRule="exact"/>
              <w:ind w:left="-105"/>
              <w:rPr>
                <w:rFonts w:ascii="Arial" w:hAnsi="Arial" w:cs="Arial"/>
                <w:sz w:val="20"/>
                <w:szCs w:val="20"/>
              </w:rPr>
            </w:pPr>
          </w:p>
        </w:tc>
        <w:tc>
          <w:tcPr>
            <w:tcW w:w="2980" w:type="dxa"/>
            <w:tcBorders>
              <w:top w:val="single" w:sz="8" w:space="0" w:color="4F81BD"/>
              <w:bottom w:val="single" w:sz="8" w:space="0" w:color="4F81BD"/>
            </w:tcBorders>
          </w:tcPr>
          <w:p w:rsidR="00C47A76" w:rsidRPr="008E289A" w:rsidRDefault="00C47A76" w:rsidP="000E1BD2">
            <w:pPr>
              <w:spacing w:after="0" w:line="240" w:lineRule="exact"/>
              <w:ind w:left="-108"/>
              <w:rPr>
                <w:rFonts w:ascii="Arial" w:hAnsi="Arial" w:cs="Arial"/>
                <w:sz w:val="20"/>
                <w:szCs w:val="20"/>
                <w:lang w:val="fi-FI"/>
              </w:rPr>
            </w:pPr>
            <w:r w:rsidRPr="008E289A">
              <w:rPr>
                <w:rFonts w:ascii="Arial" w:hAnsi="Arial" w:cs="Arial"/>
                <w:sz w:val="20"/>
                <w:szCs w:val="20"/>
                <w:lang w:val="fi-FI"/>
              </w:rPr>
              <w:t>Tuusula, Ruotsinkylä</w:t>
            </w:r>
          </w:p>
          <w:p w:rsidR="00C47A76" w:rsidRPr="008E289A" w:rsidRDefault="00C47A76" w:rsidP="000E1BD2">
            <w:pPr>
              <w:spacing w:after="60" w:line="240" w:lineRule="exact"/>
              <w:ind w:left="-108"/>
              <w:rPr>
                <w:rFonts w:ascii="Arial" w:hAnsi="Arial" w:cs="Arial"/>
                <w:sz w:val="20"/>
                <w:szCs w:val="20"/>
                <w:lang w:val="fi-FI"/>
              </w:rPr>
            </w:pPr>
            <w:r w:rsidRPr="008E289A">
              <w:rPr>
                <w:rFonts w:ascii="Arial" w:hAnsi="Arial" w:cs="Arial"/>
                <w:sz w:val="20"/>
                <w:szCs w:val="20"/>
                <w:lang w:val="fi-FI"/>
              </w:rPr>
              <w:t>N60°21’, E25°00’</w:t>
            </w:r>
          </w:p>
        </w:tc>
        <w:tc>
          <w:tcPr>
            <w:tcW w:w="921" w:type="dxa"/>
            <w:tcBorders>
              <w:top w:val="single" w:sz="8" w:space="0" w:color="4F81BD"/>
              <w:bottom w:val="single" w:sz="8" w:space="0" w:color="4F81BD"/>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20</w:t>
            </w:r>
          </w:p>
        </w:tc>
        <w:tc>
          <w:tcPr>
            <w:tcW w:w="2231" w:type="dxa"/>
            <w:tcBorders>
              <w:top w:val="single" w:sz="8" w:space="0" w:color="4F81BD"/>
              <w:bottom w:val="single" w:sz="8" w:space="0" w:color="4F81BD"/>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pendulous</w:t>
            </w:r>
          </w:p>
        </w:tc>
        <w:tc>
          <w:tcPr>
            <w:tcW w:w="1101" w:type="dxa"/>
            <w:tcBorders>
              <w:top w:val="single" w:sz="8" w:space="0" w:color="4F81BD"/>
              <w:bottom w:val="single" w:sz="8" w:space="0" w:color="4F81BD"/>
              <w:right w:val="nil"/>
            </w:tcBorders>
          </w:tcPr>
          <w:p w:rsidR="00C47A76" w:rsidRPr="00746C2C" w:rsidRDefault="00C47A76" w:rsidP="000E1BD2">
            <w:pPr>
              <w:spacing w:after="60" w:line="240" w:lineRule="exact"/>
              <w:rPr>
                <w:sz w:val="20"/>
                <w:szCs w:val="20"/>
              </w:rPr>
            </w:pPr>
            <w:r w:rsidRPr="00746C2C">
              <w:rPr>
                <w:rFonts w:ascii="Arial" w:hAnsi="Arial" w:cs="Arial"/>
                <w:sz w:val="20"/>
                <w:szCs w:val="20"/>
              </w:rPr>
              <w:t>green</w:t>
            </w:r>
          </w:p>
        </w:tc>
        <w:tc>
          <w:tcPr>
            <w:tcW w:w="1532" w:type="dxa"/>
            <w:tcBorders>
              <w:top w:val="single" w:sz="8" w:space="0" w:color="4F81BD"/>
              <w:bottom w:val="single" w:sz="8" w:space="0" w:color="4F81BD"/>
              <w:right w:val="nil"/>
            </w:tcBorders>
          </w:tcPr>
          <w:p w:rsidR="00C47A76" w:rsidRPr="00746C2C" w:rsidRDefault="00C47A76" w:rsidP="000E1BD2">
            <w:pPr>
              <w:spacing w:after="0" w:line="240" w:lineRule="exact"/>
              <w:rPr>
                <w:rFonts w:ascii="Arial" w:hAnsi="Arial" w:cs="Arial"/>
                <w:sz w:val="20"/>
                <w:szCs w:val="20"/>
              </w:rPr>
            </w:pPr>
            <w:r w:rsidRPr="00746C2C">
              <w:rPr>
                <w:rFonts w:ascii="Arial" w:hAnsi="Arial" w:cs="Arial"/>
                <w:sz w:val="20"/>
                <w:szCs w:val="20"/>
              </w:rPr>
              <w:t>March</w:t>
            </w:r>
          </w:p>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August</w:t>
            </w:r>
          </w:p>
        </w:tc>
      </w:tr>
      <w:tr w:rsidR="00C47A76" w:rsidRPr="00746C2C" w:rsidTr="000E1BD2">
        <w:tc>
          <w:tcPr>
            <w:tcW w:w="1871" w:type="dxa"/>
            <w:tcBorders>
              <w:top w:val="single" w:sz="8" w:space="0" w:color="4F81BD"/>
              <w:left w:val="nil"/>
              <w:bottom w:val="single" w:sz="8" w:space="0" w:color="4F81BD"/>
            </w:tcBorders>
          </w:tcPr>
          <w:p w:rsidR="00C47A76" w:rsidRPr="00746C2C" w:rsidRDefault="00C47A76" w:rsidP="000E1BD2">
            <w:pPr>
              <w:spacing w:after="60" w:line="240" w:lineRule="exact"/>
              <w:ind w:left="-108"/>
              <w:rPr>
                <w:rFonts w:ascii="Arial" w:hAnsi="Arial" w:cs="Arial"/>
                <w:bCs/>
                <w:sz w:val="20"/>
                <w:szCs w:val="20"/>
              </w:rPr>
            </w:pPr>
            <w:r w:rsidRPr="00746C2C">
              <w:rPr>
                <w:rFonts w:ascii="Arial" w:hAnsi="Arial" w:cs="Arial"/>
                <w:bCs/>
                <w:i/>
                <w:sz w:val="20"/>
                <w:szCs w:val="20"/>
              </w:rPr>
              <w:t>P. a</w:t>
            </w:r>
            <w:r w:rsidRPr="00746C2C">
              <w:rPr>
                <w:rFonts w:ascii="Arial" w:hAnsi="Arial" w:cs="Arial"/>
                <w:bCs/>
                <w:sz w:val="20"/>
                <w:szCs w:val="20"/>
              </w:rPr>
              <w:t xml:space="preserve">. f. </w:t>
            </w:r>
            <w:r w:rsidRPr="00746C2C">
              <w:rPr>
                <w:rFonts w:ascii="Arial" w:hAnsi="Arial" w:cs="Arial"/>
                <w:bCs/>
                <w:i/>
                <w:sz w:val="20"/>
                <w:szCs w:val="20"/>
              </w:rPr>
              <w:t>aurea</w:t>
            </w:r>
          </w:p>
        </w:tc>
        <w:tc>
          <w:tcPr>
            <w:tcW w:w="964" w:type="dxa"/>
            <w:tcBorders>
              <w:top w:val="single" w:sz="8" w:space="0" w:color="4F81BD"/>
              <w:bottom w:val="single" w:sz="8" w:space="0" w:color="4F81BD"/>
            </w:tcBorders>
          </w:tcPr>
          <w:p w:rsidR="00C47A76" w:rsidRPr="00746C2C" w:rsidRDefault="00C47A76" w:rsidP="000E1BD2">
            <w:pPr>
              <w:spacing w:after="60" w:line="240" w:lineRule="exact"/>
              <w:ind w:left="-108"/>
              <w:rPr>
                <w:rFonts w:ascii="Arial" w:hAnsi="Arial" w:cs="Arial"/>
                <w:sz w:val="20"/>
                <w:szCs w:val="20"/>
              </w:rPr>
            </w:pPr>
            <w:r w:rsidRPr="00746C2C">
              <w:rPr>
                <w:rFonts w:ascii="Arial" w:hAnsi="Arial" w:cs="Arial"/>
                <w:sz w:val="20"/>
                <w:szCs w:val="20"/>
              </w:rPr>
              <w:t>K219</w:t>
            </w:r>
          </w:p>
        </w:tc>
        <w:tc>
          <w:tcPr>
            <w:tcW w:w="1736" w:type="dxa"/>
            <w:tcBorders>
              <w:top w:val="single" w:sz="8" w:space="0" w:color="4F81BD"/>
              <w:bottom w:val="single" w:sz="8" w:space="0" w:color="4F81BD"/>
            </w:tcBorders>
          </w:tcPr>
          <w:p w:rsidR="00C47A76" w:rsidRPr="008E289A" w:rsidRDefault="00C47A76" w:rsidP="000E1BD2">
            <w:pPr>
              <w:spacing w:after="0" w:line="240" w:lineRule="exact"/>
              <w:ind w:left="-108"/>
              <w:rPr>
                <w:rFonts w:ascii="Arial" w:hAnsi="Arial" w:cs="Arial"/>
                <w:sz w:val="20"/>
                <w:szCs w:val="20"/>
                <w:lang w:val="fi-FI"/>
              </w:rPr>
            </w:pPr>
            <w:r w:rsidRPr="008E289A">
              <w:rPr>
                <w:rFonts w:ascii="Arial" w:hAnsi="Arial" w:cs="Arial"/>
                <w:sz w:val="20"/>
                <w:szCs w:val="20"/>
                <w:lang w:val="fi-FI"/>
              </w:rPr>
              <w:t>Viitasaari</w:t>
            </w:r>
          </w:p>
          <w:p w:rsidR="00C47A76" w:rsidRPr="008E289A" w:rsidRDefault="00C47A76" w:rsidP="000E1BD2">
            <w:pPr>
              <w:spacing w:after="60" w:line="240" w:lineRule="exact"/>
              <w:ind w:left="-108"/>
              <w:rPr>
                <w:rFonts w:ascii="Arial" w:hAnsi="Arial" w:cs="Arial"/>
                <w:sz w:val="20"/>
                <w:szCs w:val="20"/>
                <w:lang w:val="fi-FI"/>
              </w:rPr>
            </w:pPr>
            <w:r w:rsidRPr="008E289A">
              <w:rPr>
                <w:rFonts w:ascii="Arial" w:hAnsi="Arial" w:cs="Arial"/>
                <w:sz w:val="20"/>
                <w:szCs w:val="20"/>
                <w:lang w:val="fi-FI"/>
              </w:rPr>
              <w:t>N63°00’, E26°00’</w:t>
            </w:r>
          </w:p>
        </w:tc>
        <w:tc>
          <w:tcPr>
            <w:tcW w:w="2980" w:type="dxa"/>
            <w:tcBorders>
              <w:top w:val="single" w:sz="8" w:space="0" w:color="4F81BD"/>
              <w:bottom w:val="single" w:sz="8" w:space="0" w:color="4F81BD"/>
            </w:tcBorders>
          </w:tcPr>
          <w:p w:rsidR="00C47A76" w:rsidRPr="00746C2C" w:rsidRDefault="00C47A76" w:rsidP="000E1BD2">
            <w:pPr>
              <w:spacing w:after="0" w:line="240" w:lineRule="exact"/>
              <w:ind w:left="-108"/>
              <w:rPr>
                <w:rFonts w:ascii="Arial" w:hAnsi="Arial" w:cs="Arial"/>
                <w:sz w:val="20"/>
                <w:szCs w:val="20"/>
              </w:rPr>
            </w:pPr>
            <w:r>
              <w:rPr>
                <w:rFonts w:ascii="Arial" w:hAnsi="Arial" w:cs="Arial"/>
                <w:sz w:val="20"/>
                <w:szCs w:val="20"/>
              </w:rPr>
              <w:t>Punkaharju, old clone archive</w:t>
            </w:r>
          </w:p>
          <w:p w:rsidR="00C47A76" w:rsidRPr="00746C2C" w:rsidRDefault="00C47A76" w:rsidP="000E1BD2">
            <w:pPr>
              <w:spacing w:after="60" w:line="240" w:lineRule="exact"/>
              <w:ind w:left="-108"/>
              <w:rPr>
                <w:rFonts w:ascii="Arial" w:hAnsi="Arial" w:cs="Arial"/>
                <w:sz w:val="20"/>
                <w:szCs w:val="20"/>
              </w:rPr>
            </w:pPr>
            <w:r w:rsidRPr="00746C2C">
              <w:rPr>
                <w:rFonts w:ascii="Arial" w:hAnsi="Arial" w:cs="Arial"/>
                <w:sz w:val="20"/>
                <w:szCs w:val="20"/>
              </w:rPr>
              <w:t>N61°48’, E29°20’</w:t>
            </w:r>
          </w:p>
        </w:tc>
        <w:tc>
          <w:tcPr>
            <w:tcW w:w="921" w:type="dxa"/>
            <w:tcBorders>
              <w:top w:val="single" w:sz="8" w:space="0" w:color="4F81BD"/>
              <w:bottom w:val="single" w:sz="8" w:space="0" w:color="4F81BD"/>
            </w:tcBorders>
          </w:tcPr>
          <w:p w:rsidR="00C47A76" w:rsidRPr="00746C2C" w:rsidRDefault="00C47A76" w:rsidP="000E1BD2">
            <w:pPr>
              <w:spacing w:after="60" w:line="240" w:lineRule="exact"/>
              <w:rPr>
                <w:rFonts w:ascii="Arial" w:hAnsi="Arial" w:cs="Arial"/>
                <w:sz w:val="20"/>
                <w:szCs w:val="20"/>
                <w:lang w:val="en-GB"/>
              </w:rPr>
            </w:pPr>
            <w:r w:rsidRPr="00746C2C">
              <w:rPr>
                <w:rFonts w:ascii="Arial" w:hAnsi="Arial" w:cs="Arial"/>
                <w:sz w:val="20"/>
                <w:szCs w:val="20"/>
                <w:lang w:val="en-GB"/>
              </w:rPr>
              <w:t>50</w:t>
            </w:r>
          </w:p>
        </w:tc>
        <w:tc>
          <w:tcPr>
            <w:tcW w:w="2231" w:type="dxa"/>
            <w:tcBorders>
              <w:top w:val="single" w:sz="8" w:space="0" w:color="4F81BD"/>
              <w:bottom w:val="single" w:sz="8" w:space="0" w:color="4F81BD"/>
              <w:right w:val="nil"/>
            </w:tcBorders>
          </w:tcPr>
          <w:p w:rsidR="00C47A76" w:rsidRPr="00746C2C" w:rsidRDefault="00C47A76" w:rsidP="000E1BD2">
            <w:pPr>
              <w:spacing w:after="60" w:line="240" w:lineRule="exact"/>
              <w:rPr>
                <w:rFonts w:ascii="Arial" w:hAnsi="Arial" w:cs="Arial"/>
                <w:sz w:val="20"/>
                <w:szCs w:val="20"/>
                <w:lang w:val="en-GB"/>
              </w:rPr>
            </w:pPr>
            <w:r w:rsidRPr="00746C2C">
              <w:rPr>
                <w:rFonts w:ascii="Arial" w:hAnsi="Arial" w:cs="Arial"/>
                <w:sz w:val="20"/>
                <w:szCs w:val="20"/>
                <w:lang w:val="en-GB"/>
              </w:rPr>
              <w:t>normal</w:t>
            </w:r>
          </w:p>
        </w:tc>
        <w:tc>
          <w:tcPr>
            <w:tcW w:w="1101" w:type="dxa"/>
            <w:tcBorders>
              <w:top w:val="single" w:sz="8" w:space="0" w:color="4F81BD"/>
              <w:left w:val="nil"/>
              <w:bottom w:val="single" w:sz="8" w:space="0" w:color="4F81BD"/>
              <w:right w:val="nil"/>
            </w:tcBorders>
          </w:tcPr>
          <w:p w:rsidR="00C47A76" w:rsidRPr="00746C2C" w:rsidRDefault="00C47A76" w:rsidP="000E1BD2">
            <w:pPr>
              <w:spacing w:after="60" w:line="240" w:lineRule="exact"/>
              <w:rPr>
                <w:rFonts w:ascii="Arial" w:hAnsi="Arial" w:cs="Arial"/>
                <w:sz w:val="20"/>
                <w:szCs w:val="20"/>
                <w:lang w:val="en-GB"/>
              </w:rPr>
            </w:pPr>
            <w:r w:rsidRPr="00746C2C">
              <w:rPr>
                <w:rFonts w:ascii="Arial" w:hAnsi="Arial" w:cs="Arial"/>
                <w:sz w:val="20"/>
                <w:szCs w:val="20"/>
                <w:lang w:val="en-GB"/>
              </w:rPr>
              <w:t>yellow</w:t>
            </w:r>
          </w:p>
        </w:tc>
        <w:tc>
          <w:tcPr>
            <w:tcW w:w="1532" w:type="dxa"/>
            <w:tcBorders>
              <w:top w:val="single" w:sz="8" w:space="0" w:color="4F81BD"/>
              <w:left w:val="nil"/>
              <w:bottom w:val="single" w:sz="8" w:space="0" w:color="4F81BD"/>
              <w:right w:val="nil"/>
            </w:tcBorders>
          </w:tcPr>
          <w:p w:rsidR="00C47A76" w:rsidRPr="00746C2C" w:rsidRDefault="00C47A76" w:rsidP="000E1BD2">
            <w:pPr>
              <w:spacing w:after="0" w:line="240" w:lineRule="exact"/>
              <w:rPr>
                <w:rFonts w:ascii="Arial" w:hAnsi="Arial" w:cs="Arial"/>
                <w:sz w:val="20"/>
                <w:szCs w:val="20"/>
              </w:rPr>
            </w:pPr>
            <w:r w:rsidRPr="00746C2C">
              <w:rPr>
                <w:rFonts w:ascii="Arial" w:hAnsi="Arial" w:cs="Arial"/>
                <w:sz w:val="20"/>
                <w:szCs w:val="20"/>
              </w:rPr>
              <w:t>March</w:t>
            </w:r>
          </w:p>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August</w:t>
            </w:r>
          </w:p>
        </w:tc>
      </w:tr>
      <w:tr w:rsidR="00C47A76" w:rsidRPr="00746C2C" w:rsidTr="000E1BD2">
        <w:tc>
          <w:tcPr>
            <w:tcW w:w="1871" w:type="dxa"/>
            <w:tcBorders>
              <w:top w:val="single" w:sz="8" w:space="0" w:color="4F81BD"/>
              <w:left w:val="nil"/>
              <w:bottom w:val="single" w:sz="8" w:space="0" w:color="4F81BD"/>
            </w:tcBorders>
          </w:tcPr>
          <w:p w:rsidR="00C47A76" w:rsidRPr="00746C2C" w:rsidRDefault="00C47A76" w:rsidP="000E1BD2">
            <w:pPr>
              <w:spacing w:after="60" w:line="240" w:lineRule="exact"/>
              <w:ind w:left="-108"/>
              <w:rPr>
                <w:rFonts w:ascii="Arial" w:hAnsi="Arial" w:cs="Arial"/>
                <w:bCs/>
                <w:sz w:val="20"/>
                <w:szCs w:val="20"/>
              </w:rPr>
            </w:pPr>
            <w:r w:rsidRPr="00746C2C">
              <w:rPr>
                <w:rFonts w:ascii="Arial" w:hAnsi="Arial" w:cs="Arial"/>
                <w:bCs/>
                <w:i/>
                <w:sz w:val="20"/>
                <w:szCs w:val="20"/>
              </w:rPr>
              <w:t>P. a.</w:t>
            </w:r>
            <w:r w:rsidRPr="00746C2C">
              <w:rPr>
                <w:rFonts w:ascii="Arial" w:hAnsi="Arial" w:cs="Arial"/>
                <w:bCs/>
                <w:sz w:val="20"/>
                <w:szCs w:val="20"/>
              </w:rPr>
              <w:t xml:space="preserve"> f. </w:t>
            </w:r>
            <w:r w:rsidRPr="00746C2C">
              <w:rPr>
                <w:rFonts w:ascii="Arial" w:hAnsi="Arial" w:cs="Arial"/>
                <w:bCs/>
                <w:i/>
                <w:sz w:val="20"/>
                <w:szCs w:val="20"/>
              </w:rPr>
              <w:t>cruenta</w:t>
            </w:r>
          </w:p>
        </w:tc>
        <w:tc>
          <w:tcPr>
            <w:tcW w:w="964" w:type="dxa"/>
          </w:tcPr>
          <w:p w:rsidR="00C47A76" w:rsidRPr="00746C2C" w:rsidRDefault="00C47A76" w:rsidP="000E1BD2">
            <w:pPr>
              <w:spacing w:after="60" w:line="240" w:lineRule="exact"/>
              <w:ind w:left="-108"/>
              <w:rPr>
                <w:rFonts w:ascii="Arial" w:hAnsi="Arial" w:cs="Arial"/>
                <w:sz w:val="20"/>
                <w:szCs w:val="20"/>
              </w:rPr>
            </w:pPr>
            <w:r w:rsidRPr="00746C2C">
              <w:rPr>
                <w:rFonts w:ascii="Arial" w:hAnsi="Arial" w:cs="Arial"/>
                <w:sz w:val="20"/>
                <w:szCs w:val="20"/>
              </w:rPr>
              <w:t>U2080</w:t>
            </w:r>
          </w:p>
        </w:tc>
        <w:tc>
          <w:tcPr>
            <w:tcW w:w="1736" w:type="dxa"/>
          </w:tcPr>
          <w:p w:rsidR="00C47A76" w:rsidRPr="00746C2C" w:rsidRDefault="00C47A76" w:rsidP="000E1BD2">
            <w:pPr>
              <w:spacing w:after="0" w:line="240" w:lineRule="exact"/>
              <w:ind w:left="-108"/>
              <w:rPr>
                <w:rFonts w:ascii="Arial" w:hAnsi="Arial" w:cs="Arial"/>
                <w:sz w:val="20"/>
                <w:szCs w:val="20"/>
              </w:rPr>
            </w:pPr>
            <w:r w:rsidRPr="00746C2C">
              <w:rPr>
                <w:rFonts w:ascii="Arial" w:hAnsi="Arial" w:cs="Arial"/>
                <w:sz w:val="20"/>
                <w:szCs w:val="20"/>
              </w:rPr>
              <w:t>Jämtland, S</w:t>
            </w:r>
          </w:p>
          <w:p w:rsidR="00C47A76" w:rsidRPr="00746C2C" w:rsidRDefault="00C47A76" w:rsidP="000E1BD2">
            <w:pPr>
              <w:spacing w:after="60" w:line="240" w:lineRule="exact"/>
              <w:ind w:left="-108"/>
              <w:rPr>
                <w:rFonts w:ascii="Arial" w:hAnsi="Arial" w:cs="Arial"/>
                <w:sz w:val="20"/>
                <w:szCs w:val="20"/>
              </w:rPr>
            </w:pPr>
            <w:r w:rsidRPr="00746C2C">
              <w:rPr>
                <w:rFonts w:ascii="Arial" w:hAnsi="Arial" w:cs="Arial"/>
                <w:sz w:val="20"/>
                <w:szCs w:val="20"/>
              </w:rPr>
              <w:t>N63°48’, E16°25’</w:t>
            </w:r>
          </w:p>
        </w:tc>
        <w:tc>
          <w:tcPr>
            <w:tcW w:w="2980" w:type="dxa"/>
          </w:tcPr>
          <w:p w:rsidR="00C47A76" w:rsidRPr="00746C2C" w:rsidRDefault="00C47A76" w:rsidP="000E1BD2">
            <w:pPr>
              <w:spacing w:after="60" w:line="240" w:lineRule="exact"/>
              <w:ind w:left="-108"/>
              <w:rPr>
                <w:rFonts w:ascii="Arial" w:hAnsi="Arial" w:cs="Arial"/>
                <w:sz w:val="20"/>
                <w:szCs w:val="20"/>
              </w:rPr>
            </w:pPr>
            <w:r>
              <w:rPr>
                <w:rFonts w:ascii="Arial" w:hAnsi="Arial" w:cs="Arial"/>
                <w:sz w:val="20"/>
                <w:szCs w:val="20"/>
              </w:rPr>
              <w:t>Punkaharju, old clone archive</w:t>
            </w:r>
          </w:p>
        </w:tc>
        <w:tc>
          <w:tcPr>
            <w:tcW w:w="921" w:type="dxa"/>
          </w:tcPr>
          <w:p w:rsidR="00C47A76" w:rsidRPr="00746C2C" w:rsidRDefault="00C47A76" w:rsidP="000E1BD2">
            <w:pPr>
              <w:spacing w:after="60" w:line="240" w:lineRule="exact"/>
              <w:rPr>
                <w:rFonts w:ascii="Arial" w:hAnsi="Arial" w:cs="Arial"/>
                <w:sz w:val="20"/>
                <w:szCs w:val="20"/>
                <w:lang w:val="en-GB"/>
              </w:rPr>
            </w:pPr>
            <w:r w:rsidRPr="00746C2C">
              <w:rPr>
                <w:rFonts w:ascii="Arial" w:hAnsi="Arial" w:cs="Arial"/>
                <w:sz w:val="20"/>
                <w:szCs w:val="20"/>
                <w:lang w:val="en-GB"/>
              </w:rPr>
              <w:t>50</w:t>
            </w:r>
          </w:p>
        </w:tc>
        <w:tc>
          <w:tcPr>
            <w:tcW w:w="2231" w:type="dxa"/>
          </w:tcPr>
          <w:p w:rsidR="00C47A76" w:rsidRPr="00746C2C" w:rsidRDefault="00C47A76" w:rsidP="000E1BD2">
            <w:pPr>
              <w:spacing w:after="60" w:line="240" w:lineRule="exact"/>
              <w:rPr>
                <w:rFonts w:ascii="Arial" w:hAnsi="Arial" w:cs="Arial"/>
                <w:b/>
                <w:sz w:val="20"/>
                <w:szCs w:val="20"/>
              </w:rPr>
            </w:pPr>
            <w:r w:rsidRPr="00746C2C">
              <w:rPr>
                <w:rFonts w:ascii="Arial" w:hAnsi="Arial" w:cs="Arial"/>
                <w:sz w:val="20"/>
                <w:szCs w:val="20"/>
                <w:lang w:val="en-GB"/>
              </w:rPr>
              <w:t>normal</w:t>
            </w:r>
          </w:p>
        </w:tc>
        <w:tc>
          <w:tcPr>
            <w:tcW w:w="1101" w:type="dxa"/>
            <w:tcBorders>
              <w:right w:val="nil"/>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red</w:t>
            </w:r>
          </w:p>
        </w:tc>
        <w:tc>
          <w:tcPr>
            <w:tcW w:w="1532" w:type="dxa"/>
            <w:tcBorders>
              <w:right w:val="nil"/>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March</w:t>
            </w:r>
          </w:p>
        </w:tc>
      </w:tr>
      <w:tr w:rsidR="00C47A76" w:rsidRPr="00746C2C" w:rsidTr="000E1BD2">
        <w:tc>
          <w:tcPr>
            <w:tcW w:w="1871" w:type="dxa"/>
            <w:tcBorders>
              <w:top w:val="single" w:sz="8" w:space="0" w:color="4F81BD"/>
              <w:left w:val="nil"/>
              <w:bottom w:val="single" w:sz="8" w:space="0" w:color="4F81BD"/>
            </w:tcBorders>
          </w:tcPr>
          <w:p w:rsidR="00C47A76" w:rsidRPr="00746C2C" w:rsidRDefault="00C47A76" w:rsidP="000E1BD2">
            <w:pPr>
              <w:spacing w:after="60" w:line="240" w:lineRule="exact"/>
              <w:ind w:left="-108"/>
              <w:rPr>
                <w:rFonts w:ascii="Arial" w:hAnsi="Arial" w:cs="Arial"/>
                <w:bCs/>
                <w:sz w:val="20"/>
                <w:szCs w:val="20"/>
              </w:rPr>
            </w:pPr>
            <w:r w:rsidRPr="00746C2C">
              <w:rPr>
                <w:rFonts w:ascii="Arial" w:hAnsi="Arial" w:cs="Arial"/>
                <w:bCs/>
                <w:sz w:val="20"/>
                <w:szCs w:val="20"/>
              </w:rPr>
              <w:t>Globular growth with red color</w:t>
            </w:r>
          </w:p>
        </w:tc>
        <w:tc>
          <w:tcPr>
            <w:tcW w:w="964" w:type="dxa"/>
            <w:tcBorders>
              <w:top w:val="single" w:sz="8" w:space="0" w:color="4F81BD"/>
              <w:bottom w:val="single" w:sz="8" w:space="0" w:color="4F81BD"/>
            </w:tcBorders>
          </w:tcPr>
          <w:p w:rsidR="00C47A76" w:rsidRPr="00746C2C" w:rsidRDefault="00C47A76" w:rsidP="000E1BD2">
            <w:pPr>
              <w:spacing w:after="60" w:line="240" w:lineRule="exact"/>
              <w:ind w:left="-108"/>
              <w:rPr>
                <w:rFonts w:ascii="Arial" w:hAnsi="Arial" w:cs="Arial"/>
                <w:sz w:val="20"/>
                <w:szCs w:val="20"/>
              </w:rPr>
            </w:pPr>
            <w:r w:rsidRPr="00746C2C">
              <w:rPr>
                <w:rFonts w:ascii="Arial" w:hAnsi="Arial" w:cs="Arial"/>
                <w:sz w:val="20"/>
                <w:szCs w:val="20"/>
              </w:rPr>
              <w:t>Full-sib trees</w:t>
            </w:r>
          </w:p>
        </w:tc>
        <w:tc>
          <w:tcPr>
            <w:tcW w:w="1736" w:type="dxa"/>
            <w:tcBorders>
              <w:top w:val="single" w:sz="8" w:space="0" w:color="4F81BD"/>
              <w:bottom w:val="single" w:sz="8" w:space="0" w:color="4F81BD"/>
            </w:tcBorders>
          </w:tcPr>
          <w:p w:rsidR="00C47A76" w:rsidRPr="00746C2C" w:rsidRDefault="00C47A76" w:rsidP="000E1BD2">
            <w:pPr>
              <w:spacing w:after="0" w:line="240" w:lineRule="exact"/>
              <w:ind w:left="-108"/>
              <w:rPr>
                <w:rFonts w:ascii="Arial" w:hAnsi="Arial" w:cs="Arial"/>
                <w:sz w:val="20"/>
                <w:szCs w:val="20"/>
              </w:rPr>
            </w:pPr>
            <w:r w:rsidRPr="00746C2C">
              <w:rPr>
                <w:rFonts w:ascii="Arial" w:hAnsi="Arial" w:cs="Arial"/>
                <w:sz w:val="20"/>
                <w:szCs w:val="20"/>
              </w:rPr>
              <w:t>Hyvinkää X</w:t>
            </w:r>
          </w:p>
          <w:p w:rsidR="00C47A76" w:rsidRPr="00746C2C" w:rsidRDefault="00C47A76" w:rsidP="000E1BD2">
            <w:pPr>
              <w:spacing w:after="60" w:line="240" w:lineRule="exact"/>
              <w:ind w:left="-105"/>
              <w:rPr>
                <w:rFonts w:ascii="Arial" w:hAnsi="Arial" w:cs="Arial"/>
                <w:sz w:val="20"/>
                <w:szCs w:val="20"/>
              </w:rPr>
            </w:pPr>
            <w:r w:rsidRPr="00746C2C">
              <w:rPr>
                <w:rFonts w:ascii="Arial" w:hAnsi="Arial" w:cs="Arial"/>
                <w:sz w:val="20"/>
                <w:szCs w:val="20"/>
              </w:rPr>
              <w:t>Jämtland, S</w:t>
            </w:r>
          </w:p>
        </w:tc>
        <w:tc>
          <w:tcPr>
            <w:tcW w:w="2980" w:type="dxa"/>
            <w:tcBorders>
              <w:top w:val="single" w:sz="8" w:space="0" w:color="4F81BD"/>
              <w:bottom w:val="single" w:sz="8" w:space="0" w:color="4F81BD"/>
            </w:tcBorders>
          </w:tcPr>
          <w:p w:rsidR="00C47A76" w:rsidRPr="008E289A" w:rsidRDefault="00C47A76" w:rsidP="000E1BD2">
            <w:pPr>
              <w:spacing w:after="0" w:line="240" w:lineRule="exact"/>
              <w:ind w:left="-108"/>
              <w:rPr>
                <w:rFonts w:ascii="Arial" w:hAnsi="Arial" w:cs="Arial"/>
                <w:sz w:val="20"/>
                <w:szCs w:val="20"/>
                <w:lang w:val="fi-FI"/>
              </w:rPr>
            </w:pPr>
            <w:r w:rsidRPr="008E289A">
              <w:rPr>
                <w:rFonts w:ascii="Arial" w:hAnsi="Arial" w:cs="Arial"/>
                <w:sz w:val="20"/>
                <w:szCs w:val="20"/>
                <w:lang w:val="fi-FI"/>
              </w:rPr>
              <w:t>Mäntsälä, Ohkola</w:t>
            </w:r>
          </w:p>
          <w:p w:rsidR="00C47A76" w:rsidRPr="008E289A" w:rsidRDefault="00C47A76" w:rsidP="000E1BD2">
            <w:pPr>
              <w:spacing w:after="60" w:line="240" w:lineRule="exact"/>
              <w:ind w:left="-108"/>
              <w:rPr>
                <w:rFonts w:ascii="Arial" w:hAnsi="Arial" w:cs="Arial"/>
                <w:sz w:val="20"/>
                <w:szCs w:val="20"/>
                <w:lang w:val="fi-FI"/>
              </w:rPr>
            </w:pPr>
            <w:r w:rsidRPr="008E289A">
              <w:rPr>
                <w:rFonts w:ascii="Arial" w:hAnsi="Arial" w:cs="Arial"/>
                <w:sz w:val="20"/>
                <w:szCs w:val="20"/>
                <w:lang w:val="fi-FI"/>
              </w:rPr>
              <w:t>N60°32’, E25°11’</w:t>
            </w:r>
          </w:p>
        </w:tc>
        <w:tc>
          <w:tcPr>
            <w:tcW w:w="921" w:type="dxa"/>
            <w:tcBorders>
              <w:top w:val="single" w:sz="8" w:space="0" w:color="4F81BD"/>
              <w:bottom w:val="single" w:sz="8" w:space="0" w:color="4F81BD"/>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20</w:t>
            </w:r>
          </w:p>
        </w:tc>
        <w:tc>
          <w:tcPr>
            <w:tcW w:w="2231" w:type="dxa"/>
            <w:tcBorders>
              <w:top w:val="single" w:sz="8" w:space="0" w:color="4F81BD"/>
              <w:bottom w:val="single" w:sz="8" w:space="0" w:color="4F81BD"/>
              <w:right w:val="nil"/>
            </w:tcBorders>
          </w:tcPr>
          <w:p w:rsidR="00C47A76" w:rsidRPr="00746C2C" w:rsidRDefault="00C47A76" w:rsidP="000E1BD2">
            <w:pPr>
              <w:spacing w:after="60" w:line="240" w:lineRule="exact"/>
              <w:rPr>
                <w:rFonts w:ascii="Arial" w:hAnsi="Arial" w:cs="Arial"/>
                <w:b/>
                <w:sz w:val="20"/>
                <w:szCs w:val="20"/>
              </w:rPr>
            </w:pPr>
            <w:r w:rsidRPr="00746C2C">
              <w:rPr>
                <w:rFonts w:ascii="Arial" w:hAnsi="Arial" w:cs="Arial"/>
                <w:sz w:val="20"/>
                <w:szCs w:val="20"/>
              </w:rPr>
              <w:t>reduced growth, dense branching</w:t>
            </w:r>
          </w:p>
        </w:tc>
        <w:tc>
          <w:tcPr>
            <w:tcW w:w="1101" w:type="dxa"/>
            <w:tcBorders>
              <w:top w:val="single" w:sz="8" w:space="0" w:color="4F81BD"/>
              <w:left w:val="nil"/>
              <w:bottom w:val="single" w:sz="8" w:space="0" w:color="4F81BD"/>
              <w:right w:val="nil"/>
            </w:tcBorders>
          </w:tcPr>
          <w:p w:rsidR="00C47A76" w:rsidRPr="00746C2C" w:rsidRDefault="00C47A76" w:rsidP="000E1BD2">
            <w:pPr>
              <w:spacing w:after="60" w:line="240" w:lineRule="exact"/>
              <w:rPr>
                <w:sz w:val="20"/>
                <w:szCs w:val="20"/>
              </w:rPr>
            </w:pPr>
            <w:r w:rsidRPr="00746C2C">
              <w:rPr>
                <w:rFonts w:ascii="Arial" w:hAnsi="Arial" w:cs="Arial"/>
                <w:sz w:val="20"/>
                <w:szCs w:val="20"/>
              </w:rPr>
              <w:t>red</w:t>
            </w:r>
          </w:p>
        </w:tc>
        <w:tc>
          <w:tcPr>
            <w:tcW w:w="1532" w:type="dxa"/>
            <w:tcBorders>
              <w:top w:val="single" w:sz="8" w:space="0" w:color="4F81BD"/>
              <w:left w:val="nil"/>
              <w:bottom w:val="single" w:sz="8" w:space="0" w:color="4F81BD"/>
              <w:right w:val="nil"/>
            </w:tcBorders>
          </w:tcPr>
          <w:p w:rsidR="00C47A76" w:rsidRPr="00746C2C" w:rsidRDefault="00C47A76" w:rsidP="000E1BD2">
            <w:pPr>
              <w:spacing w:after="0" w:line="240" w:lineRule="exact"/>
              <w:rPr>
                <w:rFonts w:ascii="Arial" w:hAnsi="Arial" w:cs="Arial"/>
                <w:sz w:val="20"/>
                <w:szCs w:val="20"/>
              </w:rPr>
            </w:pPr>
            <w:r w:rsidRPr="00746C2C">
              <w:rPr>
                <w:rFonts w:ascii="Arial" w:hAnsi="Arial" w:cs="Arial"/>
                <w:sz w:val="20"/>
                <w:szCs w:val="20"/>
              </w:rPr>
              <w:t>March</w:t>
            </w:r>
          </w:p>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August</w:t>
            </w:r>
          </w:p>
        </w:tc>
      </w:tr>
      <w:tr w:rsidR="00C47A76" w:rsidRPr="00746C2C" w:rsidTr="000E1BD2">
        <w:tc>
          <w:tcPr>
            <w:tcW w:w="1871" w:type="dxa"/>
            <w:tcBorders>
              <w:top w:val="single" w:sz="8" w:space="0" w:color="4F81BD"/>
              <w:left w:val="nil"/>
              <w:bottom w:val="single" w:sz="8" w:space="0" w:color="4F81BD"/>
            </w:tcBorders>
          </w:tcPr>
          <w:p w:rsidR="00C47A76" w:rsidRPr="00746C2C" w:rsidRDefault="00C47A76" w:rsidP="000E1BD2">
            <w:pPr>
              <w:spacing w:after="60" w:line="240" w:lineRule="exact"/>
              <w:ind w:left="-108"/>
              <w:rPr>
                <w:rFonts w:ascii="Arial" w:hAnsi="Arial" w:cs="Arial"/>
                <w:bCs/>
                <w:sz w:val="20"/>
                <w:szCs w:val="20"/>
              </w:rPr>
            </w:pPr>
            <w:r w:rsidRPr="00746C2C">
              <w:rPr>
                <w:rFonts w:ascii="Arial" w:hAnsi="Arial" w:cs="Arial"/>
                <w:bCs/>
                <w:sz w:val="20"/>
                <w:szCs w:val="20"/>
              </w:rPr>
              <w:t>Pendulous growth with red color</w:t>
            </w:r>
          </w:p>
        </w:tc>
        <w:tc>
          <w:tcPr>
            <w:tcW w:w="964" w:type="dxa"/>
            <w:tcBorders>
              <w:bottom w:val="single" w:sz="8" w:space="0" w:color="4F81BD"/>
            </w:tcBorders>
          </w:tcPr>
          <w:p w:rsidR="00C47A76" w:rsidRPr="00746C2C" w:rsidRDefault="00C47A76" w:rsidP="000E1BD2">
            <w:pPr>
              <w:spacing w:after="60" w:line="240" w:lineRule="exact"/>
              <w:ind w:left="-108"/>
              <w:rPr>
                <w:rFonts w:ascii="Arial" w:hAnsi="Arial" w:cs="Arial"/>
                <w:sz w:val="20"/>
                <w:szCs w:val="20"/>
              </w:rPr>
            </w:pPr>
            <w:r w:rsidRPr="00746C2C">
              <w:rPr>
                <w:rFonts w:ascii="Arial" w:hAnsi="Arial" w:cs="Arial"/>
                <w:sz w:val="20"/>
                <w:szCs w:val="20"/>
              </w:rPr>
              <w:t>Full-sib trees</w:t>
            </w:r>
          </w:p>
        </w:tc>
        <w:tc>
          <w:tcPr>
            <w:tcW w:w="1736" w:type="dxa"/>
            <w:tcBorders>
              <w:bottom w:val="single" w:sz="8" w:space="0" w:color="4F81BD"/>
            </w:tcBorders>
          </w:tcPr>
          <w:p w:rsidR="00C47A76" w:rsidRPr="00746C2C" w:rsidRDefault="00C47A76" w:rsidP="000E1BD2">
            <w:pPr>
              <w:spacing w:after="0" w:line="240" w:lineRule="exact"/>
              <w:ind w:left="-108"/>
              <w:rPr>
                <w:rFonts w:ascii="Arial" w:hAnsi="Arial" w:cs="Arial"/>
                <w:sz w:val="20"/>
                <w:szCs w:val="20"/>
              </w:rPr>
            </w:pPr>
            <w:r w:rsidRPr="00746C2C">
              <w:rPr>
                <w:rFonts w:ascii="Arial" w:hAnsi="Arial" w:cs="Arial"/>
                <w:sz w:val="20"/>
                <w:szCs w:val="20"/>
              </w:rPr>
              <w:t>Jämtland, S X</w:t>
            </w:r>
          </w:p>
          <w:p w:rsidR="00C47A76" w:rsidRPr="00746C2C" w:rsidRDefault="00C47A76" w:rsidP="000E1BD2">
            <w:pPr>
              <w:spacing w:after="60" w:line="240" w:lineRule="exact"/>
              <w:ind w:left="-108"/>
              <w:rPr>
                <w:rFonts w:ascii="Arial" w:hAnsi="Arial" w:cs="Arial"/>
                <w:sz w:val="20"/>
                <w:szCs w:val="20"/>
              </w:rPr>
            </w:pPr>
            <w:r w:rsidRPr="00746C2C">
              <w:rPr>
                <w:rFonts w:ascii="Arial" w:hAnsi="Arial" w:cs="Arial"/>
                <w:sz w:val="20"/>
                <w:szCs w:val="20"/>
              </w:rPr>
              <w:t>Mäntsälä</w:t>
            </w:r>
          </w:p>
        </w:tc>
        <w:tc>
          <w:tcPr>
            <w:tcW w:w="2980" w:type="dxa"/>
            <w:tcBorders>
              <w:bottom w:val="single" w:sz="8" w:space="0" w:color="4F81BD"/>
            </w:tcBorders>
          </w:tcPr>
          <w:p w:rsidR="00C47A76" w:rsidRPr="00746C2C" w:rsidRDefault="00C47A76" w:rsidP="000E1BD2">
            <w:pPr>
              <w:spacing w:after="60" w:line="240" w:lineRule="exact"/>
              <w:ind w:left="-108"/>
              <w:rPr>
                <w:rFonts w:ascii="Arial" w:hAnsi="Arial" w:cs="Arial"/>
                <w:sz w:val="20"/>
                <w:szCs w:val="20"/>
              </w:rPr>
            </w:pPr>
            <w:r w:rsidRPr="00746C2C">
              <w:rPr>
                <w:rFonts w:ascii="Arial" w:hAnsi="Arial" w:cs="Arial"/>
                <w:sz w:val="20"/>
                <w:szCs w:val="20"/>
              </w:rPr>
              <w:t>Mäntsälä, Ohkola</w:t>
            </w:r>
          </w:p>
        </w:tc>
        <w:tc>
          <w:tcPr>
            <w:tcW w:w="921" w:type="dxa"/>
            <w:tcBorders>
              <w:bottom w:val="single" w:sz="8" w:space="0" w:color="4F81BD"/>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20</w:t>
            </w:r>
          </w:p>
        </w:tc>
        <w:tc>
          <w:tcPr>
            <w:tcW w:w="2231" w:type="dxa"/>
            <w:tcBorders>
              <w:bottom w:val="single" w:sz="8" w:space="0" w:color="4F81BD"/>
            </w:tcBorders>
          </w:tcPr>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pendulous</w:t>
            </w:r>
          </w:p>
        </w:tc>
        <w:tc>
          <w:tcPr>
            <w:tcW w:w="1101" w:type="dxa"/>
            <w:tcBorders>
              <w:bottom w:val="single" w:sz="8" w:space="0" w:color="4F81BD"/>
              <w:right w:val="nil"/>
            </w:tcBorders>
          </w:tcPr>
          <w:p w:rsidR="00C47A76" w:rsidRPr="00746C2C" w:rsidRDefault="00C47A76" w:rsidP="000E1BD2">
            <w:pPr>
              <w:spacing w:after="60" w:line="240" w:lineRule="exact"/>
              <w:rPr>
                <w:sz w:val="20"/>
                <w:szCs w:val="20"/>
              </w:rPr>
            </w:pPr>
            <w:r w:rsidRPr="00746C2C">
              <w:rPr>
                <w:rFonts w:ascii="Arial" w:hAnsi="Arial" w:cs="Arial"/>
                <w:sz w:val="20"/>
                <w:szCs w:val="20"/>
              </w:rPr>
              <w:t>red</w:t>
            </w:r>
          </w:p>
        </w:tc>
        <w:tc>
          <w:tcPr>
            <w:tcW w:w="1532" w:type="dxa"/>
            <w:tcBorders>
              <w:bottom w:val="single" w:sz="8" w:space="0" w:color="4F81BD"/>
              <w:right w:val="nil"/>
            </w:tcBorders>
          </w:tcPr>
          <w:p w:rsidR="00C47A76" w:rsidRPr="00746C2C" w:rsidRDefault="00C47A76" w:rsidP="000E1BD2">
            <w:pPr>
              <w:spacing w:after="0" w:line="240" w:lineRule="exact"/>
              <w:rPr>
                <w:rFonts w:ascii="Arial" w:hAnsi="Arial" w:cs="Arial"/>
                <w:sz w:val="20"/>
                <w:szCs w:val="20"/>
              </w:rPr>
            </w:pPr>
            <w:r w:rsidRPr="00746C2C">
              <w:rPr>
                <w:rFonts w:ascii="Arial" w:hAnsi="Arial" w:cs="Arial"/>
                <w:sz w:val="20"/>
                <w:szCs w:val="20"/>
              </w:rPr>
              <w:t>March</w:t>
            </w:r>
          </w:p>
          <w:p w:rsidR="00C47A76" w:rsidRPr="00746C2C" w:rsidRDefault="00C47A76" w:rsidP="000E1BD2">
            <w:pPr>
              <w:spacing w:after="60" w:line="240" w:lineRule="exact"/>
              <w:rPr>
                <w:rFonts w:ascii="Arial" w:hAnsi="Arial" w:cs="Arial"/>
                <w:sz w:val="20"/>
                <w:szCs w:val="20"/>
              </w:rPr>
            </w:pPr>
            <w:r w:rsidRPr="00746C2C">
              <w:rPr>
                <w:rFonts w:ascii="Arial" w:hAnsi="Arial" w:cs="Arial"/>
                <w:sz w:val="20"/>
                <w:szCs w:val="20"/>
              </w:rPr>
              <w:t>August</w:t>
            </w:r>
          </w:p>
        </w:tc>
      </w:tr>
    </w:tbl>
    <w:p w:rsidR="00C47A76" w:rsidRDefault="00C47A76" w:rsidP="00A04621"/>
    <w:p w:rsidR="00C47A76" w:rsidRDefault="00C47A76" w:rsidP="00A04621"/>
    <w:p w:rsidR="00C47A76" w:rsidRDefault="00C47A76" w:rsidP="00A04621">
      <w:pPr>
        <w:rPr>
          <w:lang w:val="en-GB"/>
        </w:rPr>
      </w:pPr>
    </w:p>
    <w:p w:rsidR="00C47A76" w:rsidRDefault="00C47A76" w:rsidP="00A04621"/>
    <w:p w:rsidR="00C47A76" w:rsidRDefault="00C47A76" w:rsidP="00A04621">
      <w:pPr>
        <w:rPr>
          <w:lang w:val="en-GB"/>
        </w:rPr>
      </w:pPr>
    </w:p>
    <w:p w:rsidR="00C47A76" w:rsidRDefault="00C47A76" w:rsidP="00A04621"/>
    <w:p w:rsidR="00C47A76" w:rsidRDefault="00C47A76" w:rsidP="00A04621">
      <w:pPr>
        <w:rPr>
          <w:lang w:val="en-GB"/>
        </w:rPr>
      </w:pPr>
    </w:p>
    <w:p w:rsidR="00C47A76" w:rsidRDefault="00C47A76" w:rsidP="00A04621"/>
    <w:p w:rsidR="00C47A76" w:rsidRDefault="00C47A76" w:rsidP="00A04621">
      <w:pPr>
        <w:rPr>
          <w:lang w:val="en-GB"/>
        </w:rPr>
      </w:pPr>
    </w:p>
    <w:p w:rsidR="00C47A76" w:rsidRPr="004A4567" w:rsidRDefault="00C47A76" w:rsidP="00A04621">
      <w:pPr>
        <w:rPr>
          <w:lang w:val="en-GB"/>
        </w:rPr>
      </w:pPr>
      <w:r w:rsidRPr="004A4567">
        <w:rPr>
          <w:lang w:val="en-GB"/>
        </w:rPr>
        <w:t>Table 2 Results of the ANOVA for the differences in the rooting percent between the clones and families, affected by the different rooting medium and cutting type. Asterisks, *, ** and *** indicate, that the difference between the means is significant in the levels of 0.05, 0.01 and 0.001, respectively</w:t>
      </w:r>
    </w:p>
    <w:tbl>
      <w:tblPr>
        <w:tblW w:w="9380" w:type="dxa"/>
        <w:tblInd w:w="55" w:type="dxa"/>
        <w:tblCellMar>
          <w:left w:w="70" w:type="dxa"/>
          <w:right w:w="70" w:type="dxa"/>
        </w:tblCellMar>
        <w:tblLook w:val="00A0"/>
      </w:tblPr>
      <w:tblGrid>
        <w:gridCol w:w="2400"/>
        <w:gridCol w:w="2047"/>
        <w:gridCol w:w="993"/>
        <w:gridCol w:w="1520"/>
        <w:gridCol w:w="1520"/>
        <w:gridCol w:w="900"/>
      </w:tblGrid>
      <w:tr w:rsidR="00C47A76" w:rsidRPr="00B96F94" w:rsidTr="000E1BD2">
        <w:trPr>
          <w:trHeight w:val="300"/>
        </w:trPr>
        <w:tc>
          <w:tcPr>
            <w:tcW w:w="2400" w:type="dxa"/>
            <w:tcBorders>
              <w:top w:val="single" w:sz="4" w:space="0" w:color="auto"/>
              <w:left w:val="nil"/>
              <w:bottom w:val="nil"/>
              <w:right w:val="nil"/>
            </w:tcBorders>
            <w:noWrap/>
            <w:vAlign w:val="bottom"/>
          </w:tcPr>
          <w:p w:rsidR="00C47A76" w:rsidRPr="002206C0" w:rsidRDefault="00C47A76" w:rsidP="000E1BD2">
            <w:pPr>
              <w:spacing w:after="0"/>
              <w:rPr>
                <w:color w:val="000000"/>
                <w:lang w:val="fi-FI" w:eastAsia="fi-FI"/>
              </w:rPr>
            </w:pPr>
            <w:r w:rsidRPr="002206C0">
              <w:rPr>
                <w:color w:val="000000"/>
                <w:sz w:val="22"/>
                <w:lang w:val="fi-FI" w:eastAsia="fi-FI"/>
              </w:rPr>
              <w:t>Source of variation</w:t>
            </w:r>
          </w:p>
        </w:tc>
        <w:tc>
          <w:tcPr>
            <w:tcW w:w="3040" w:type="dxa"/>
            <w:gridSpan w:val="2"/>
            <w:tcBorders>
              <w:top w:val="single" w:sz="4" w:space="0" w:color="auto"/>
              <w:left w:val="nil"/>
              <w:bottom w:val="single" w:sz="4" w:space="0" w:color="auto"/>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Degrees of freedom</w:t>
            </w:r>
          </w:p>
        </w:tc>
        <w:tc>
          <w:tcPr>
            <w:tcW w:w="1520" w:type="dxa"/>
            <w:tcBorders>
              <w:top w:val="single" w:sz="4" w:space="0" w:color="auto"/>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F-value</w:t>
            </w:r>
          </w:p>
        </w:tc>
        <w:tc>
          <w:tcPr>
            <w:tcW w:w="1520" w:type="dxa"/>
            <w:tcBorders>
              <w:top w:val="single" w:sz="4" w:space="0" w:color="auto"/>
              <w:left w:val="nil"/>
              <w:bottom w:val="nil"/>
              <w:right w:val="nil"/>
            </w:tcBorders>
            <w:noWrap/>
            <w:vAlign w:val="bottom"/>
          </w:tcPr>
          <w:p w:rsidR="00C47A76" w:rsidRPr="002206C0" w:rsidRDefault="00C47A76" w:rsidP="000E1BD2">
            <w:pPr>
              <w:spacing w:after="0"/>
              <w:jc w:val="center"/>
              <w:rPr>
                <w:i/>
                <w:iCs/>
                <w:color w:val="000000"/>
                <w:lang w:val="fi-FI" w:eastAsia="fi-FI"/>
              </w:rPr>
            </w:pPr>
            <w:r w:rsidRPr="002206C0">
              <w:rPr>
                <w:i/>
                <w:iCs/>
                <w:color w:val="000000"/>
                <w:sz w:val="22"/>
                <w:lang w:val="fi-FI" w:eastAsia="fi-FI"/>
              </w:rPr>
              <w:t>p</w:t>
            </w:r>
          </w:p>
        </w:tc>
        <w:tc>
          <w:tcPr>
            <w:tcW w:w="900" w:type="dxa"/>
            <w:tcBorders>
              <w:top w:val="single" w:sz="4" w:space="0" w:color="auto"/>
              <w:left w:val="nil"/>
              <w:bottom w:val="nil"/>
              <w:right w:val="nil"/>
            </w:tcBorders>
            <w:noWrap/>
            <w:vAlign w:val="bottom"/>
          </w:tcPr>
          <w:p w:rsidR="00C47A76" w:rsidRPr="002206C0" w:rsidRDefault="00C47A76" w:rsidP="000E1BD2">
            <w:pPr>
              <w:spacing w:after="0"/>
              <w:rPr>
                <w:color w:val="000000"/>
                <w:lang w:val="fi-FI" w:eastAsia="fi-FI"/>
              </w:rPr>
            </w:pPr>
            <w:r w:rsidRPr="002206C0">
              <w:rPr>
                <w:color w:val="000000"/>
                <w:sz w:val="22"/>
                <w:lang w:val="fi-FI" w:eastAsia="fi-FI"/>
              </w:rPr>
              <w:t>Sig.</w:t>
            </w:r>
          </w:p>
        </w:tc>
      </w:tr>
      <w:tr w:rsidR="00C47A76" w:rsidRPr="00B96F94" w:rsidTr="000E1BD2">
        <w:trPr>
          <w:trHeight w:val="300"/>
        </w:trPr>
        <w:tc>
          <w:tcPr>
            <w:tcW w:w="2400" w:type="dxa"/>
            <w:tcBorders>
              <w:top w:val="nil"/>
              <w:left w:val="nil"/>
              <w:bottom w:val="single" w:sz="4" w:space="0" w:color="auto"/>
              <w:right w:val="nil"/>
            </w:tcBorders>
            <w:noWrap/>
            <w:vAlign w:val="bottom"/>
          </w:tcPr>
          <w:p w:rsidR="00C47A76" w:rsidRPr="002206C0" w:rsidRDefault="00C47A76" w:rsidP="000E1BD2">
            <w:pPr>
              <w:spacing w:after="0"/>
              <w:rPr>
                <w:color w:val="000000"/>
                <w:lang w:val="fi-FI" w:eastAsia="fi-FI"/>
              </w:rPr>
            </w:pPr>
            <w:r w:rsidRPr="002206C0">
              <w:rPr>
                <w:color w:val="000000"/>
                <w:sz w:val="22"/>
                <w:lang w:val="fi-FI" w:eastAsia="fi-FI"/>
              </w:rPr>
              <w:t> </w:t>
            </w:r>
          </w:p>
        </w:tc>
        <w:tc>
          <w:tcPr>
            <w:tcW w:w="2047" w:type="dxa"/>
            <w:tcBorders>
              <w:top w:val="nil"/>
              <w:left w:val="nil"/>
              <w:bottom w:val="single" w:sz="4" w:space="0" w:color="auto"/>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Hypothesis</w:t>
            </w:r>
          </w:p>
        </w:tc>
        <w:tc>
          <w:tcPr>
            <w:tcW w:w="993" w:type="dxa"/>
            <w:tcBorders>
              <w:top w:val="nil"/>
              <w:left w:val="nil"/>
              <w:bottom w:val="single" w:sz="4" w:space="0" w:color="auto"/>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Error</w:t>
            </w:r>
          </w:p>
        </w:tc>
        <w:tc>
          <w:tcPr>
            <w:tcW w:w="1520" w:type="dxa"/>
            <w:tcBorders>
              <w:top w:val="nil"/>
              <w:left w:val="nil"/>
              <w:bottom w:val="single" w:sz="4" w:space="0" w:color="auto"/>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 </w:t>
            </w:r>
          </w:p>
        </w:tc>
        <w:tc>
          <w:tcPr>
            <w:tcW w:w="1520" w:type="dxa"/>
            <w:tcBorders>
              <w:top w:val="nil"/>
              <w:left w:val="nil"/>
              <w:bottom w:val="single" w:sz="4" w:space="0" w:color="auto"/>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 </w:t>
            </w:r>
          </w:p>
        </w:tc>
        <w:tc>
          <w:tcPr>
            <w:tcW w:w="900" w:type="dxa"/>
            <w:tcBorders>
              <w:top w:val="nil"/>
              <w:left w:val="nil"/>
              <w:bottom w:val="single" w:sz="4" w:space="0" w:color="auto"/>
              <w:right w:val="nil"/>
            </w:tcBorders>
            <w:noWrap/>
            <w:vAlign w:val="bottom"/>
          </w:tcPr>
          <w:p w:rsidR="00C47A76" w:rsidRPr="002206C0" w:rsidRDefault="00C47A76" w:rsidP="000E1BD2">
            <w:pPr>
              <w:spacing w:after="0"/>
              <w:rPr>
                <w:color w:val="000000"/>
                <w:lang w:val="fi-FI" w:eastAsia="fi-FI"/>
              </w:rPr>
            </w:pPr>
            <w:r w:rsidRPr="002206C0">
              <w:rPr>
                <w:color w:val="000000"/>
                <w:sz w:val="22"/>
                <w:lang w:val="fi-FI" w:eastAsia="fi-FI"/>
              </w:rPr>
              <w:t> </w:t>
            </w:r>
          </w:p>
        </w:tc>
      </w:tr>
      <w:tr w:rsidR="00C47A76" w:rsidRPr="00B96F94" w:rsidTr="000E1BD2">
        <w:trPr>
          <w:trHeight w:val="318"/>
        </w:trPr>
        <w:tc>
          <w:tcPr>
            <w:tcW w:w="2400" w:type="dxa"/>
            <w:tcBorders>
              <w:top w:val="nil"/>
              <w:left w:val="nil"/>
              <w:bottom w:val="nil"/>
              <w:right w:val="nil"/>
            </w:tcBorders>
            <w:noWrap/>
            <w:vAlign w:val="bottom"/>
          </w:tcPr>
          <w:p w:rsidR="00C47A76" w:rsidRPr="002206C0" w:rsidRDefault="00C47A76" w:rsidP="000E1BD2">
            <w:pPr>
              <w:spacing w:after="0"/>
              <w:rPr>
                <w:color w:val="000000"/>
                <w:lang w:val="fi-FI" w:eastAsia="fi-FI"/>
              </w:rPr>
            </w:pPr>
            <w:r w:rsidRPr="002206C0">
              <w:rPr>
                <w:color w:val="000000"/>
                <w:sz w:val="22"/>
                <w:lang w:val="fi-FI" w:eastAsia="fi-FI"/>
              </w:rPr>
              <w:t>Intercept</w:t>
            </w:r>
          </w:p>
        </w:tc>
        <w:tc>
          <w:tcPr>
            <w:tcW w:w="2047"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1</w:t>
            </w:r>
          </w:p>
        </w:tc>
        <w:tc>
          <w:tcPr>
            <w:tcW w:w="993"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19</w:t>
            </w:r>
          </w:p>
        </w:tc>
        <w:tc>
          <w:tcPr>
            <w:tcW w:w="1520"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171</w:t>
            </w:r>
            <w:r>
              <w:rPr>
                <w:color w:val="000000"/>
                <w:sz w:val="22"/>
                <w:lang w:val="fi-FI" w:eastAsia="fi-FI"/>
              </w:rPr>
              <w:t>.</w:t>
            </w:r>
            <w:r w:rsidRPr="002206C0">
              <w:rPr>
                <w:color w:val="000000"/>
                <w:sz w:val="22"/>
                <w:lang w:val="fi-FI" w:eastAsia="fi-FI"/>
              </w:rPr>
              <w:t>197</w:t>
            </w:r>
          </w:p>
        </w:tc>
        <w:tc>
          <w:tcPr>
            <w:tcW w:w="1520"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0</w:t>
            </w:r>
            <w:r>
              <w:rPr>
                <w:color w:val="000000"/>
                <w:sz w:val="22"/>
                <w:lang w:val="fi-FI" w:eastAsia="fi-FI"/>
              </w:rPr>
              <w:t>.</w:t>
            </w:r>
            <w:r w:rsidRPr="002206C0">
              <w:rPr>
                <w:color w:val="000000"/>
                <w:sz w:val="22"/>
                <w:lang w:val="fi-FI" w:eastAsia="fi-FI"/>
              </w:rPr>
              <w:t>000</w:t>
            </w:r>
          </w:p>
        </w:tc>
        <w:tc>
          <w:tcPr>
            <w:tcW w:w="900" w:type="dxa"/>
            <w:tcBorders>
              <w:top w:val="nil"/>
              <w:left w:val="nil"/>
              <w:bottom w:val="nil"/>
              <w:right w:val="nil"/>
            </w:tcBorders>
            <w:noWrap/>
            <w:vAlign w:val="bottom"/>
          </w:tcPr>
          <w:p w:rsidR="00C47A76" w:rsidRPr="002206C0" w:rsidRDefault="00C47A76" w:rsidP="000E1BD2">
            <w:pPr>
              <w:spacing w:after="0"/>
              <w:rPr>
                <w:color w:val="000000"/>
                <w:lang w:val="fi-FI" w:eastAsia="fi-FI"/>
              </w:rPr>
            </w:pPr>
            <w:r w:rsidRPr="002206C0">
              <w:rPr>
                <w:color w:val="000000"/>
                <w:sz w:val="22"/>
                <w:lang w:val="fi-FI" w:eastAsia="fi-FI"/>
              </w:rPr>
              <w:t>***</w:t>
            </w:r>
          </w:p>
        </w:tc>
      </w:tr>
      <w:tr w:rsidR="00C47A76" w:rsidRPr="00B96F94" w:rsidTr="000E1BD2">
        <w:trPr>
          <w:trHeight w:val="300"/>
        </w:trPr>
        <w:tc>
          <w:tcPr>
            <w:tcW w:w="2400" w:type="dxa"/>
            <w:tcBorders>
              <w:top w:val="nil"/>
              <w:left w:val="nil"/>
              <w:bottom w:val="nil"/>
              <w:right w:val="nil"/>
            </w:tcBorders>
            <w:noWrap/>
            <w:vAlign w:val="bottom"/>
          </w:tcPr>
          <w:p w:rsidR="00C47A76" w:rsidRPr="002206C0" w:rsidRDefault="00C47A76" w:rsidP="000E1BD2">
            <w:pPr>
              <w:spacing w:after="0"/>
              <w:rPr>
                <w:color w:val="000000"/>
                <w:lang w:val="fi-FI" w:eastAsia="fi-FI"/>
              </w:rPr>
            </w:pPr>
            <w:r w:rsidRPr="002206C0">
              <w:rPr>
                <w:color w:val="000000"/>
                <w:sz w:val="22"/>
                <w:lang w:val="fi-FI" w:eastAsia="fi-FI"/>
              </w:rPr>
              <w:t>Block</w:t>
            </w:r>
          </w:p>
        </w:tc>
        <w:tc>
          <w:tcPr>
            <w:tcW w:w="2047"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1</w:t>
            </w:r>
          </w:p>
        </w:tc>
        <w:tc>
          <w:tcPr>
            <w:tcW w:w="993"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19</w:t>
            </w:r>
          </w:p>
        </w:tc>
        <w:tc>
          <w:tcPr>
            <w:tcW w:w="1520"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13</w:t>
            </w:r>
            <w:r>
              <w:rPr>
                <w:color w:val="000000"/>
                <w:sz w:val="22"/>
                <w:lang w:val="fi-FI" w:eastAsia="fi-FI"/>
              </w:rPr>
              <w:t>.</w:t>
            </w:r>
            <w:r w:rsidRPr="002206C0">
              <w:rPr>
                <w:color w:val="000000"/>
                <w:sz w:val="22"/>
                <w:lang w:val="fi-FI" w:eastAsia="fi-FI"/>
              </w:rPr>
              <w:t>150</w:t>
            </w:r>
          </w:p>
        </w:tc>
        <w:tc>
          <w:tcPr>
            <w:tcW w:w="1520"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0</w:t>
            </w:r>
            <w:r>
              <w:rPr>
                <w:color w:val="000000"/>
                <w:sz w:val="22"/>
                <w:lang w:val="fi-FI" w:eastAsia="fi-FI"/>
              </w:rPr>
              <w:t>.</w:t>
            </w:r>
            <w:r w:rsidRPr="002206C0">
              <w:rPr>
                <w:color w:val="000000"/>
                <w:sz w:val="22"/>
                <w:lang w:val="fi-FI" w:eastAsia="fi-FI"/>
              </w:rPr>
              <w:t>002</w:t>
            </w:r>
          </w:p>
        </w:tc>
        <w:tc>
          <w:tcPr>
            <w:tcW w:w="900" w:type="dxa"/>
            <w:tcBorders>
              <w:top w:val="nil"/>
              <w:left w:val="nil"/>
              <w:bottom w:val="nil"/>
              <w:right w:val="nil"/>
            </w:tcBorders>
            <w:noWrap/>
            <w:vAlign w:val="bottom"/>
          </w:tcPr>
          <w:p w:rsidR="00C47A76" w:rsidRPr="002206C0" w:rsidRDefault="00C47A76" w:rsidP="000E1BD2">
            <w:pPr>
              <w:spacing w:after="0"/>
              <w:rPr>
                <w:color w:val="000000"/>
                <w:lang w:val="fi-FI" w:eastAsia="fi-FI"/>
              </w:rPr>
            </w:pPr>
            <w:r w:rsidRPr="002206C0">
              <w:rPr>
                <w:color w:val="000000"/>
                <w:sz w:val="22"/>
                <w:lang w:val="fi-FI" w:eastAsia="fi-FI"/>
              </w:rPr>
              <w:t>**</w:t>
            </w:r>
          </w:p>
        </w:tc>
      </w:tr>
      <w:tr w:rsidR="00C47A76" w:rsidRPr="00B96F94" w:rsidTr="000E1BD2">
        <w:trPr>
          <w:trHeight w:val="315"/>
        </w:trPr>
        <w:tc>
          <w:tcPr>
            <w:tcW w:w="2400" w:type="dxa"/>
            <w:tcBorders>
              <w:top w:val="nil"/>
              <w:left w:val="nil"/>
              <w:bottom w:val="nil"/>
              <w:right w:val="nil"/>
            </w:tcBorders>
            <w:noWrap/>
            <w:vAlign w:val="bottom"/>
          </w:tcPr>
          <w:p w:rsidR="00C47A76" w:rsidRPr="002206C0" w:rsidRDefault="00C47A76" w:rsidP="000E1BD2">
            <w:pPr>
              <w:spacing w:after="0"/>
              <w:rPr>
                <w:color w:val="000000"/>
                <w:lang w:val="fi-FI" w:eastAsia="fi-FI"/>
              </w:rPr>
            </w:pPr>
            <w:r w:rsidRPr="002206C0">
              <w:rPr>
                <w:color w:val="000000"/>
                <w:sz w:val="22"/>
                <w:lang w:val="fi-FI" w:eastAsia="fi-FI"/>
              </w:rPr>
              <w:t>Rooting medium (M)</w:t>
            </w:r>
          </w:p>
        </w:tc>
        <w:tc>
          <w:tcPr>
            <w:tcW w:w="2047"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1</w:t>
            </w:r>
          </w:p>
        </w:tc>
        <w:tc>
          <w:tcPr>
            <w:tcW w:w="993"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19</w:t>
            </w:r>
          </w:p>
        </w:tc>
        <w:tc>
          <w:tcPr>
            <w:tcW w:w="1520"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21</w:t>
            </w:r>
            <w:r>
              <w:rPr>
                <w:color w:val="000000"/>
                <w:sz w:val="22"/>
                <w:lang w:val="fi-FI" w:eastAsia="fi-FI"/>
              </w:rPr>
              <w:t>.</w:t>
            </w:r>
            <w:r w:rsidRPr="002206C0">
              <w:rPr>
                <w:color w:val="000000"/>
                <w:sz w:val="22"/>
                <w:lang w:val="fi-FI" w:eastAsia="fi-FI"/>
              </w:rPr>
              <w:t>188</w:t>
            </w:r>
          </w:p>
        </w:tc>
        <w:tc>
          <w:tcPr>
            <w:tcW w:w="1520"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0</w:t>
            </w:r>
            <w:r>
              <w:rPr>
                <w:color w:val="000000"/>
                <w:sz w:val="22"/>
                <w:lang w:val="fi-FI" w:eastAsia="fi-FI"/>
              </w:rPr>
              <w:t>.</w:t>
            </w:r>
            <w:r w:rsidRPr="002206C0">
              <w:rPr>
                <w:color w:val="000000"/>
                <w:sz w:val="22"/>
                <w:lang w:val="fi-FI" w:eastAsia="fi-FI"/>
              </w:rPr>
              <w:t>000</w:t>
            </w:r>
          </w:p>
        </w:tc>
        <w:tc>
          <w:tcPr>
            <w:tcW w:w="900" w:type="dxa"/>
            <w:tcBorders>
              <w:top w:val="nil"/>
              <w:left w:val="nil"/>
              <w:bottom w:val="nil"/>
              <w:right w:val="nil"/>
            </w:tcBorders>
            <w:noWrap/>
            <w:vAlign w:val="bottom"/>
          </w:tcPr>
          <w:p w:rsidR="00C47A76" w:rsidRPr="002206C0" w:rsidRDefault="00C47A76" w:rsidP="000E1BD2">
            <w:pPr>
              <w:spacing w:after="0"/>
              <w:rPr>
                <w:color w:val="000000"/>
                <w:lang w:val="fi-FI" w:eastAsia="fi-FI"/>
              </w:rPr>
            </w:pPr>
            <w:r w:rsidRPr="002206C0">
              <w:rPr>
                <w:color w:val="000000"/>
                <w:sz w:val="22"/>
                <w:lang w:val="fi-FI" w:eastAsia="fi-FI"/>
              </w:rPr>
              <w:t>***</w:t>
            </w:r>
          </w:p>
        </w:tc>
      </w:tr>
      <w:tr w:rsidR="00C47A76" w:rsidRPr="00B96F94" w:rsidTr="000E1BD2">
        <w:trPr>
          <w:trHeight w:val="300"/>
        </w:trPr>
        <w:tc>
          <w:tcPr>
            <w:tcW w:w="2400" w:type="dxa"/>
            <w:tcBorders>
              <w:top w:val="nil"/>
              <w:left w:val="nil"/>
              <w:bottom w:val="nil"/>
              <w:right w:val="nil"/>
            </w:tcBorders>
            <w:noWrap/>
            <w:vAlign w:val="bottom"/>
          </w:tcPr>
          <w:p w:rsidR="00C47A76" w:rsidRPr="002206C0" w:rsidRDefault="00C47A76" w:rsidP="000E1BD2">
            <w:pPr>
              <w:spacing w:after="0"/>
              <w:rPr>
                <w:color w:val="000000"/>
                <w:lang w:val="fi-FI" w:eastAsia="fi-FI"/>
              </w:rPr>
            </w:pPr>
            <w:r w:rsidRPr="002206C0">
              <w:rPr>
                <w:color w:val="000000"/>
                <w:sz w:val="22"/>
                <w:lang w:val="fi-FI" w:eastAsia="fi-FI"/>
              </w:rPr>
              <w:t xml:space="preserve">Clone </w:t>
            </w:r>
            <w:r>
              <w:rPr>
                <w:color w:val="000000"/>
                <w:sz w:val="22"/>
                <w:lang w:val="fi-FI" w:eastAsia="fi-FI"/>
              </w:rPr>
              <w:t>or</w:t>
            </w:r>
            <w:r w:rsidRPr="002206C0">
              <w:rPr>
                <w:color w:val="000000"/>
                <w:sz w:val="22"/>
                <w:lang w:val="fi-FI" w:eastAsia="fi-FI"/>
              </w:rPr>
              <w:t xml:space="preserve"> family (C)</w:t>
            </w:r>
          </w:p>
        </w:tc>
        <w:tc>
          <w:tcPr>
            <w:tcW w:w="2047"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11</w:t>
            </w:r>
          </w:p>
        </w:tc>
        <w:tc>
          <w:tcPr>
            <w:tcW w:w="993"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19</w:t>
            </w:r>
          </w:p>
        </w:tc>
        <w:tc>
          <w:tcPr>
            <w:tcW w:w="1520"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9</w:t>
            </w:r>
            <w:r>
              <w:rPr>
                <w:color w:val="000000"/>
                <w:sz w:val="22"/>
                <w:lang w:val="fi-FI" w:eastAsia="fi-FI"/>
              </w:rPr>
              <w:t>.</w:t>
            </w:r>
            <w:r w:rsidRPr="002206C0">
              <w:rPr>
                <w:color w:val="000000"/>
                <w:sz w:val="22"/>
                <w:lang w:val="fi-FI" w:eastAsia="fi-FI"/>
              </w:rPr>
              <w:t>987</w:t>
            </w:r>
          </w:p>
        </w:tc>
        <w:tc>
          <w:tcPr>
            <w:tcW w:w="1520"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0</w:t>
            </w:r>
            <w:r>
              <w:rPr>
                <w:color w:val="000000"/>
                <w:sz w:val="22"/>
                <w:lang w:val="fi-FI" w:eastAsia="fi-FI"/>
              </w:rPr>
              <w:t>.</w:t>
            </w:r>
            <w:r w:rsidRPr="002206C0">
              <w:rPr>
                <w:color w:val="000000"/>
                <w:sz w:val="22"/>
                <w:lang w:val="fi-FI" w:eastAsia="fi-FI"/>
              </w:rPr>
              <w:t>000</w:t>
            </w:r>
          </w:p>
        </w:tc>
        <w:tc>
          <w:tcPr>
            <w:tcW w:w="900" w:type="dxa"/>
            <w:tcBorders>
              <w:top w:val="nil"/>
              <w:left w:val="nil"/>
              <w:bottom w:val="nil"/>
              <w:right w:val="nil"/>
            </w:tcBorders>
            <w:noWrap/>
            <w:vAlign w:val="bottom"/>
          </w:tcPr>
          <w:p w:rsidR="00C47A76" w:rsidRPr="002206C0" w:rsidRDefault="00C47A76" w:rsidP="000E1BD2">
            <w:pPr>
              <w:spacing w:after="0"/>
              <w:rPr>
                <w:color w:val="000000"/>
                <w:lang w:val="fi-FI" w:eastAsia="fi-FI"/>
              </w:rPr>
            </w:pPr>
            <w:r w:rsidRPr="002206C0">
              <w:rPr>
                <w:color w:val="000000"/>
                <w:sz w:val="22"/>
                <w:lang w:val="fi-FI" w:eastAsia="fi-FI"/>
              </w:rPr>
              <w:t>***</w:t>
            </w:r>
          </w:p>
        </w:tc>
      </w:tr>
      <w:tr w:rsidR="00C47A76" w:rsidRPr="00B96F94" w:rsidTr="000E1BD2">
        <w:trPr>
          <w:trHeight w:val="300"/>
        </w:trPr>
        <w:tc>
          <w:tcPr>
            <w:tcW w:w="2400" w:type="dxa"/>
            <w:tcBorders>
              <w:top w:val="nil"/>
              <w:left w:val="nil"/>
              <w:bottom w:val="nil"/>
              <w:right w:val="nil"/>
            </w:tcBorders>
            <w:noWrap/>
            <w:vAlign w:val="bottom"/>
          </w:tcPr>
          <w:p w:rsidR="00C47A76" w:rsidRPr="002206C0" w:rsidRDefault="00C47A76" w:rsidP="000E1BD2">
            <w:pPr>
              <w:spacing w:after="0"/>
              <w:rPr>
                <w:color w:val="000000"/>
                <w:lang w:val="fi-FI" w:eastAsia="fi-FI"/>
              </w:rPr>
            </w:pPr>
            <w:r w:rsidRPr="002206C0">
              <w:rPr>
                <w:color w:val="000000"/>
                <w:sz w:val="22"/>
                <w:lang w:val="fi-FI" w:eastAsia="fi-FI"/>
              </w:rPr>
              <w:t>M by C</w:t>
            </w:r>
          </w:p>
        </w:tc>
        <w:tc>
          <w:tcPr>
            <w:tcW w:w="2047"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11</w:t>
            </w:r>
          </w:p>
        </w:tc>
        <w:tc>
          <w:tcPr>
            <w:tcW w:w="993"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19</w:t>
            </w:r>
          </w:p>
        </w:tc>
        <w:tc>
          <w:tcPr>
            <w:tcW w:w="1520"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1</w:t>
            </w:r>
            <w:r>
              <w:rPr>
                <w:color w:val="000000"/>
                <w:sz w:val="22"/>
                <w:lang w:val="fi-FI" w:eastAsia="fi-FI"/>
              </w:rPr>
              <w:t>.</w:t>
            </w:r>
            <w:r w:rsidRPr="002206C0">
              <w:rPr>
                <w:color w:val="000000"/>
                <w:sz w:val="22"/>
                <w:lang w:val="fi-FI" w:eastAsia="fi-FI"/>
              </w:rPr>
              <w:t>484</w:t>
            </w:r>
          </w:p>
        </w:tc>
        <w:tc>
          <w:tcPr>
            <w:tcW w:w="1520"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0</w:t>
            </w:r>
            <w:r>
              <w:rPr>
                <w:color w:val="000000"/>
                <w:sz w:val="22"/>
                <w:lang w:val="fi-FI" w:eastAsia="fi-FI"/>
              </w:rPr>
              <w:t>.</w:t>
            </w:r>
            <w:r w:rsidRPr="002206C0">
              <w:rPr>
                <w:color w:val="000000"/>
                <w:sz w:val="22"/>
                <w:lang w:val="fi-FI" w:eastAsia="fi-FI"/>
              </w:rPr>
              <w:t>217</w:t>
            </w:r>
          </w:p>
        </w:tc>
        <w:tc>
          <w:tcPr>
            <w:tcW w:w="900" w:type="dxa"/>
            <w:tcBorders>
              <w:top w:val="nil"/>
              <w:left w:val="nil"/>
              <w:bottom w:val="nil"/>
              <w:right w:val="nil"/>
            </w:tcBorders>
            <w:noWrap/>
            <w:vAlign w:val="bottom"/>
          </w:tcPr>
          <w:p w:rsidR="00C47A76" w:rsidRPr="002206C0" w:rsidRDefault="00C47A76" w:rsidP="000E1BD2">
            <w:pPr>
              <w:spacing w:after="0"/>
              <w:rPr>
                <w:color w:val="000000"/>
                <w:lang w:val="fi-FI" w:eastAsia="fi-FI"/>
              </w:rPr>
            </w:pPr>
            <w:r w:rsidRPr="002206C0">
              <w:rPr>
                <w:color w:val="000000"/>
                <w:sz w:val="22"/>
                <w:lang w:val="fi-FI" w:eastAsia="fi-FI"/>
              </w:rPr>
              <w:t>ns</w:t>
            </w:r>
          </w:p>
        </w:tc>
      </w:tr>
      <w:tr w:rsidR="00C47A76" w:rsidRPr="00B96F94" w:rsidTr="000E1BD2">
        <w:trPr>
          <w:trHeight w:val="300"/>
        </w:trPr>
        <w:tc>
          <w:tcPr>
            <w:tcW w:w="2400" w:type="dxa"/>
            <w:tcBorders>
              <w:top w:val="nil"/>
              <w:left w:val="nil"/>
              <w:bottom w:val="nil"/>
              <w:right w:val="nil"/>
            </w:tcBorders>
            <w:noWrap/>
            <w:vAlign w:val="bottom"/>
          </w:tcPr>
          <w:p w:rsidR="00C47A76" w:rsidRPr="002206C0" w:rsidRDefault="00C47A76" w:rsidP="000E1BD2">
            <w:pPr>
              <w:spacing w:after="0"/>
              <w:rPr>
                <w:color w:val="000000"/>
                <w:lang w:val="fi-FI" w:eastAsia="fi-FI"/>
              </w:rPr>
            </w:pPr>
            <w:r w:rsidRPr="002206C0">
              <w:rPr>
                <w:color w:val="000000"/>
                <w:sz w:val="22"/>
                <w:lang w:val="fi-FI" w:eastAsia="fi-FI"/>
              </w:rPr>
              <w:t>Cutting type (T)</w:t>
            </w:r>
          </w:p>
        </w:tc>
        <w:tc>
          <w:tcPr>
            <w:tcW w:w="2047"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1</w:t>
            </w:r>
          </w:p>
        </w:tc>
        <w:tc>
          <w:tcPr>
            <w:tcW w:w="993"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20</w:t>
            </w:r>
          </w:p>
        </w:tc>
        <w:tc>
          <w:tcPr>
            <w:tcW w:w="1520"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0</w:t>
            </w:r>
            <w:r>
              <w:rPr>
                <w:color w:val="000000"/>
                <w:sz w:val="22"/>
                <w:lang w:val="fi-FI" w:eastAsia="fi-FI"/>
              </w:rPr>
              <w:t>.</w:t>
            </w:r>
            <w:r w:rsidRPr="002206C0">
              <w:rPr>
                <w:color w:val="000000"/>
                <w:sz w:val="22"/>
                <w:lang w:val="fi-FI" w:eastAsia="fi-FI"/>
              </w:rPr>
              <w:t>608</w:t>
            </w:r>
          </w:p>
        </w:tc>
        <w:tc>
          <w:tcPr>
            <w:tcW w:w="1520"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0</w:t>
            </w:r>
            <w:r>
              <w:rPr>
                <w:color w:val="000000"/>
                <w:sz w:val="22"/>
                <w:lang w:val="fi-FI" w:eastAsia="fi-FI"/>
              </w:rPr>
              <w:t>.</w:t>
            </w:r>
            <w:r w:rsidRPr="002206C0">
              <w:rPr>
                <w:color w:val="000000"/>
                <w:sz w:val="22"/>
                <w:lang w:val="fi-FI" w:eastAsia="fi-FI"/>
              </w:rPr>
              <w:t>445</w:t>
            </w:r>
          </w:p>
        </w:tc>
        <w:tc>
          <w:tcPr>
            <w:tcW w:w="900" w:type="dxa"/>
            <w:tcBorders>
              <w:top w:val="nil"/>
              <w:left w:val="nil"/>
              <w:bottom w:val="nil"/>
              <w:right w:val="nil"/>
            </w:tcBorders>
            <w:noWrap/>
            <w:vAlign w:val="bottom"/>
          </w:tcPr>
          <w:p w:rsidR="00C47A76" w:rsidRPr="002206C0" w:rsidRDefault="00C47A76" w:rsidP="000E1BD2">
            <w:pPr>
              <w:spacing w:after="0"/>
              <w:rPr>
                <w:color w:val="000000"/>
                <w:lang w:val="fi-FI" w:eastAsia="fi-FI"/>
              </w:rPr>
            </w:pPr>
            <w:r w:rsidRPr="002206C0">
              <w:rPr>
                <w:color w:val="000000"/>
                <w:sz w:val="22"/>
                <w:lang w:val="fi-FI" w:eastAsia="fi-FI"/>
              </w:rPr>
              <w:t>ns</w:t>
            </w:r>
          </w:p>
        </w:tc>
      </w:tr>
      <w:tr w:rsidR="00C47A76" w:rsidRPr="00B96F94" w:rsidTr="000E1BD2">
        <w:trPr>
          <w:trHeight w:val="300"/>
        </w:trPr>
        <w:tc>
          <w:tcPr>
            <w:tcW w:w="2400" w:type="dxa"/>
            <w:tcBorders>
              <w:top w:val="nil"/>
              <w:left w:val="nil"/>
              <w:bottom w:val="nil"/>
              <w:right w:val="nil"/>
            </w:tcBorders>
            <w:noWrap/>
            <w:vAlign w:val="bottom"/>
          </w:tcPr>
          <w:p w:rsidR="00C47A76" w:rsidRPr="002206C0" w:rsidRDefault="00C47A76" w:rsidP="000E1BD2">
            <w:pPr>
              <w:spacing w:after="0"/>
              <w:rPr>
                <w:color w:val="000000"/>
                <w:lang w:val="fi-FI" w:eastAsia="fi-FI"/>
              </w:rPr>
            </w:pPr>
            <w:r w:rsidRPr="002206C0">
              <w:rPr>
                <w:color w:val="000000"/>
                <w:sz w:val="22"/>
                <w:lang w:val="fi-FI" w:eastAsia="fi-FI"/>
              </w:rPr>
              <w:t>M by T</w:t>
            </w:r>
          </w:p>
        </w:tc>
        <w:tc>
          <w:tcPr>
            <w:tcW w:w="2047"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1</w:t>
            </w:r>
          </w:p>
        </w:tc>
        <w:tc>
          <w:tcPr>
            <w:tcW w:w="993"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20</w:t>
            </w:r>
          </w:p>
        </w:tc>
        <w:tc>
          <w:tcPr>
            <w:tcW w:w="1520"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0</w:t>
            </w:r>
            <w:r>
              <w:rPr>
                <w:color w:val="000000"/>
                <w:sz w:val="22"/>
                <w:lang w:val="fi-FI" w:eastAsia="fi-FI"/>
              </w:rPr>
              <w:t>.</w:t>
            </w:r>
            <w:r w:rsidRPr="002206C0">
              <w:rPr>
                <w:color w:val="000000"/>
                <w:sz w:val="22"/>
                <w:lang w:val="fi-FI" w:eastAsia="fi-FI"/>
              </w:rPr>
              <w:t>930</w:t>
            </w:r>
          </w:p>
        </w:tc>
        <w:tc>
          <w:tcPr>
            <w:tcW w:w="1520"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0</w:t>
            </w:r>
            <w:r>
              <w:rPr>
                <w:color w:val="000000"/>
                <w:sz w:val="22"/>
                <w:lang w:val="fi-FI" w:eastAsia="fi-FI"/>
              </w:rPr>
              <w:t>.</w:t>
            </w:r>
            <w:r w:rsidRPr="002206C0">
              <w:rPr>
                <w:color w:val="000000"/>
                <w:sz w:val="22"/>
                <w:lang w:val="fi-FI" w:eastAsia="fi-FI"/>
              </w:rPr>
              <w:t>346</w:t>
            </w:r>
          </w:p>
        </w:tc>
        <w:tc>
          <w:tcPr>
            <w:tcW w:w="900" w:type="dxa"/>
            <w:tcBorders>
              <w:top w:val="nil"/>
              <w:left w:val="nil"/>
              <w:bottom w:val="nil"/>
              <w:right w:val="nil"/>
            </w:tcBorders>
            <w:noWrap/>
            <w:vAlign w:val="bottom"/>
          </w:tcPr>
          <w:p w:rsidR="00C47A76" w:rsidRPr="002206C0" w:rsidRDefault="00C47A76" w:rsidP="000E1BD2">
            <w:pPr>
              <w:spacing w:after="0"/>
              <w:rPr>
                <w:color w:val="000000"/>
                <w:lang w:val="fi-FI" w:eastAsia="fi-FI"/>
              </w:rPr>
            </w:pPr>
            <w:r w:rsidRPr="002206C0">
              <w:rPr>
                <w:color w:val="000000"/>
                <w:sz w:val="22"/>
                <w:lang w:val="fi-FI" w:eastAsia="fi-FI"/>
              </w:rPr>
              <w:t>ns</w:t>
            </w:r>
          </w:p>
        </w:tc>
      </w:tr>
      <w:tr w:rsidR="00C47A76" w:rsidRPr="00B96F94" w:rsidTr="000E1BD2">
        <w:trPr>
          <w:trHeight w:val="300"/>
        </w:trPr>
        <w:tc>
          <w:tcPr>
            <w:tcW w:w="2400" w:type="dxa"/>
            <w:tcBorders>
              <w:top w:val="nil"/>
              <w:left w:val="nil"/>
              <w:bottom w:val="nil"/>
              <w:right w:val="nil"/>
            </w:tcBorders>
            <w:noWrap/>
            <w:vAlign w:val="bottom"/>
          </w:tcPr>
          <w:p w:rsidR="00C47A76" w:rsidRPr="002206C0" w:rsidRDefault="00C47A76" w:rsidP="000E1BD2">
            <w:pPr>
              <w:spacing w:after="0"/>
              <w:rPr>
                <w:color w:val="000000"/>
                <w:lang w:val="fi-FI" w:eastAsia="fi-FI"/>
              </w:rPr>
            </w:pPr>
            <w:r w:rsidRPr="002206C0">
              <w:rPr>
                <w:color w:val="000000"/>
                <w:sz w:val="22"/>
                <w:lang w:val="fi-FI" w:eastAsia="fi-FI"/>
              </w:rPr>
              <w:t>C bt T</w:t>
            </w:r>
          </w:p>
        </w:tc>
        <w:tc>
          <w:tcPr>
            <w:tcW w:w="2047"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11</w:t>
            </w:r>
          </w:p>
        </w:tc>
        <w:tc>
          <w:tcPr>
            <w:tcW w:w="993"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20</w:t>
            </w:r>
          </w:p>
        </w:tc>
        <w:tc>
          <w:tcPr>
            <w:tcW w:w="1520"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2</w:t>
            </w:r>
            <w:r>
              <w:rPr>
                <w:color w:val="000000"/>
                <w:sz w:val="22"/>
                <w:lang w:val="fi-FI" w:eastAsia="fi-FI"/>
              </w:rPr>
              <w:t>.</w:t>
            </w:r>
            <w:r w:rsidRPr="002206C0">
              <w:rPr>
                <w:color w:val="000000"/>
                <w:sz w:val="22"/>
                <w:lang w:val="fi-FI" w:eastAsia="fi-FI"/>
              </w:rPr>
              <w:t>604</w:t>
            </w:r>
          </w:p>
        </w:tc>
        <w:tc>
          <w:tcPr>
            <w:tcW w:w="1520" w:type="dxa"/>
            <w:tcBorders>
              <w:top w:val="nil"/>
              <w:left w:val="nil"/>
              <w:bottom w:val="nil"/>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0</w:t>
            </w:r>
            <w:r>
              <w:rPr>
                <w:color w:val="000000"/>
                <w:sz w:val="22"/>
                <w:lang w:val="fi-FI" w:eastAsia="fi-FI"/>
              </w:rPr>
              <w:t>.</w:t>
            </w:r>
            <w:r w:rsidRPr="002206C0">
              <w:rPr>
                <w:color w:val="000000"/>
                <w:sz w:val="22"/>
                <w:lang w:val="fi-FI" w:eastAsia="fi-FI"/>
              </w:rPr>
              <w:t>030</w:t>
            </w:r>
          </w:p>
        </w:tc>
        <w:tc>
          <w:tcPr>
            <w:tcW w:w="900" w:type="dxa"/>
            <w:tcBorders>
              <w:top w:val="nil"/>
              <w:left w:val="nil"/>
              <w:bottom w:val="nil"/>
              <w:right w:val="nil"/>
            </w:tcBorders>
            <w:noWrap/>
            <w:vAlign w:val="bottom"/>
          </w:tcPr>
          <w:p w:rsidR="00C47A76" w:rsidRPr="002206C0" w:rsidRDefault="00C47A76" w:rsidP="000E1BD2">
            <w:pPr>
              <w:spacing w:after="0"/>
              <w:rPr>
                <w:color w:val="000000"/>
                <w:lang w:val="fi-FI" w:eastAsia="fi-FI"/>
              </w:rPr>
            </w:pPr>
            <w:r w:rsidRPr="002206C0">
              <w:rPr>
                <w:color w:val="000000"/>
                <w:sz w:val="22"/>
                <w:lang w:val="fi-FI" w:eastAsia="fi-FI"/>
              </w:rPr>
              <w:t>*</w:t>
            </w:r>
          </w:p>
        </w:tc>
      </w:tr>
      <w:tr w:rsidR="00C47A76" w:rsidRPr="00B96F94" w:rsidTr="000E1BD2">
        <w:trPr>
          <w:trHeight w:val="300"/>
        </w:trPr>
        <w:tc>
          <w:tcPr>
            <w:tcW w:w="2400" w:type="dxa"/>
            <w:tcBorders>
              <w:top w:val="nil"/>
              <w:left w:val="nil"/>
              <w:bottom w:val="single" w:sz="4" w:space="0" w:color="auto"/>
              <w:right w:val="nil"/>
            </w:tcBorders>
            <w:noWrap/>
            <w:vAlign w:val="bottom"/>
          </w:tcPr>
          <w:p w:rsidR="00C47A76" w:rsidRPr="002206C0" w:rsidRDefault="00C47A76" w:rsidP="000E1BD2">
            <w:pPr>
              <w:spacing w:after="0"/>
              <w:rPr>
                <w:color w:val="000000"/>
                <w:lang w:val="fi-FI" w:eastAsia="fi-FI"/>
              </w:rPr>
            </w:pPr>
            <w:r w:rsidRPr="002206C0">
              <w:rPr>
                <w:color w:val="000000"/>
                <w:sz w:val="22"/>
                <w:lang w:val="fi-FI" w:eastAsia="fi-FI"/>
              </w:rPr>
              <w:t>M by C by T</w:t>
            </w:r>
          </w:p>
        </w:tc>
        <w:tc>
          <w:tcPr>
            <w:tcW w:w="2047" w:type="dxa"/>
            <w:tcBorders>
              <w:top w:val="nil"/>
              <w:left w:val="nil"/>
              <w:bottom w:val="single" w:sz="4" w:space="0" w:color="auto"/>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11</w:t>
            </w:r>
          </w:p>
        </w:tc>
        <w:tc>
          <w:tcPr>
            <w:tcW w:w="993" w:type="dxa"/>
            <w:tcBorders>
              <w:top w:val="nil"/>
              <w:left w:val="nil"/>
              <w:bottom w:val="single" w:sz="4" w:space="0" w:color="auto"/>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20</w:t>
            </w:r>
          </w:p>
        </w:tc>
        <w:tc>
          <w:tcPr>
            <w:tcW w:w="1520" w:type="dxa"/>
            <w:tcBorders>
              <w:top w:val="nil"/>
              <w:left w:val="nil"/>
              <w:bottom w:val="single" w:sz="4" w:space="0" w:color="auto"/>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0</w:t>
            </w:r>
            <w:r>
              <w:rPr>
                <w:color w:val="000000"/>
                <w:sz w:val="22"/>
                <w:lang w:val="fi-FI" w:eastAsia="fi-FI"/>
              </w:rPr>
              <w:t>.</w:t>
            </w:r>
            <w:r w:rsidRPr="002206C0">
              <w:rPr>
                <w:color w:val="000000"/>
                <w:sz w:val="22"/>
                <w:lang w:val="fi-FI" w:eastAsia="fi-FI"/>
              </w:rPr>
              <w:t>442</w:t>
            </w:r>
          </w:p>
        </w:tc>
        <w:tc>
          <w:tcPr>
            <w:tcW w:w="1520" w:type="dxa"/>
            <w:tcBorders>
              <w:top w:val="nil"/>
              <w:left w:val="nil"/>
              <w:bottom w:val="single" w:sz="4" w:space="0" w:color="auto"/>
              <w:right w:val="nil"/>
            </w:tcBorders>
            <w:noWrap/>
            <w:vAlign w:val="bottom"/>
          </w:tcPr>
          <w:p w:rsidR="00C47A76" w:rsidRPr="002206C0" w:rsidRDefault="00C47A76" w:rsidP="000E1BD2">
            <w:pPr>
              <w:spacing w:after="0"/>
              <w:jc w:val="center"/>
              <w:rPr>
                <w:color w:val="000000"/>
                <w:lang w:val="fi-FI" w:eastAsia="fi-FI"/>
              </w:rPr>
            </w:pPr>
            <w:r w:rsidRPr="002206C0">
              <w:rPr>
                <w:color w:val="000000"/>
                <w:sz w:val="22"/>
                <w:lang w:val="fi-FI" w:eastAsia="fi-FI"/>
              </w:rPr>
              <w:t>0</w:t>
            </w:r>
            <w:r>
              <w:rPr>
                <w:color w:val="000000"/>
                <w:sz w:val="22"/>
                <w:lang w:val="fi-FI" w:eastAsia="fi-FI"/>
              </w:rPr>
              <w:t>.</w:t>
            </w:r>
            <w:r w:rsidRPr="002206C0">
              <w:rPr>
                <w:color w:val="000000"/>
                <w:sz w:val="22"/>
                <w:lang w:val="fi-FI" w:eastAsia="fi-FI"/>
              </w:rPr>
              <w:t>917</w:t>
            </w:r>
          </w:p>
        </w:tc>
        <w:tc>
          <w:tcPr>
            <w:tcW w:w="900" w:type="dxa"/>
            <w:tcBorders>
              <w:top w:val="nil"/>
              <w:left w:val="nil"/>
              <w:bottom w:val="single" w:sz="4" w:space="0" w:color="auto"/>
              <w:right w:val="nil"/>
            </w:tcBorders>
            <w:noWrap/>
            <w:vAlign w:val="bottom"/>
          </w:tcPr>
          <w:p w:rsidR="00C47A76" w:rsidRPr="002206C0" w:rsidRDefault="00C47A76" w:rsidP="000E1BD2">
            <w:pPr>
              <w:spacing w:after="0"/>
              <w:rPr>
                <w:color w:val="000000"/>
                <w:lang w:val="fi-FI" w:eastAsia="fi-FI"/>
              </w:rPr>
            </w:pPr>
            <w:r w:rsidRPr="002206C0">
              <w:rPr>
                <w:color w:val="000000"/>
                <w:sz w:val="22"/>
                <w:lang w:val="fi-FI" w:eastAsia="fi-FI"/>
              </w:rPr>
              <w:t>ns</w:t>
            </w:r>
          </w:p>
        </w:tc>
      </w:tr>
    </w:tbl>
    <w:p w:rsidR="00C47A76" w:rsidRDefault="00C47A76" w:rsidP="00A04621"/>
    <w:p w:rsidR="00C47A76" w:rsidRDefault="00C47A76" w:rsidP="00A04621"/>
    <w:p w:rsidR="00C47A76" w:rsidRPr="004A4567" w:rsidRDefault="00C47A76" w:rsidP="00A04621">
      <w:pPr>
        <w:rPr>
          <w:b/>
          <w:lang w:val="en-GB"/>
        </w:rPr>
      </w:pPr>
      <w:r w:rsidRPr="004A4567">
        <w:rPr>
          <w:b/>
          <w:lang w:val="en-GB"/>
        </w:rPr>
        <w:t>Table 3.</w:t>
      </w:r>
    </w:p>
    <w:p w:rsidR="00C47A76" w:rsidRPr="004A4567" w:rsidRDefault="00C47A76" w:rsidP="00A04621">
      <w:pPr>
        <w:rPr>
          <w:lang w:val="en-GB"/>
        </w:rPr>
      </w:pPr>
      <w:r w:rsidRPr="004A4567">
        <w:rPr>
          <w:lang w:val="en-GB"/>
        </w:rPr>
        <w:t xml:space="preserve">Significance of the factors affecting rooting success of Norway spruce shoot cuttings collected in March together with the odd ratios obtained for the different factor classes. The logistic regression model generated was </w:t>
      </w:r>
      <w:r w:rsidRPr="004A4567">
        <w:rPr>
          <w:i/>
          <w:lang w:val="en-GB"/>
        </w:rPr>
        <w:t>log</w:t>
      </w:r>
      <w:r w:rsidRPr="004A4567">
        <w:rPr>
          <w:lang w:val="en-GB"/>
        </w:rPr>
        <w:t>(</w:t>
      </w:r>
      <w:r w:rsidRPr="004A4567">
        <w:rPr>
          <w:i/>
          <w:lang w:val="en-GB"/>
        </w:rPr>
        <w:t>p</w:t>
      </w:r>
      <w:r w:rsidRPr="004A4567">
        <w:rPr>
          <w:lang w:val="en-GB"/>
        </w:rPr>
        <w:t>/1-</w:t>
      </w:r>
      <w:r w:rsidRPr="004A4567">
        <w:rPr>
          <w:i/>
          <w:lang w:val="en-GB"/>
        </w:rPr>
        <w:t>p</w:t>
      </w:r>
      <w:r w:rsidRPr="004A4567">
        <w:rPr>
          <w:lang w:val="en-GB"/>
        </w:rPr>
        <w:t>) = 0.451 – 1.139</w:t>
      </w:r>
      <w:r w:rsidRPr="004A4567">
        <w:rPr>
          <w:i/>
          <w:lang w:val="en-GB"/>
        </w:rPr>
        <w:t>m</w:t>
      </w:r>
      <w:r w:rsidRPr="004A4567">
        <w:rPr>
          <w:lang w:val="en-GB"/>
        </w:rPr>
        <w:t xml:space="preserve"> + 0.569</w:t>
      </w:r>
      <w:r w:rsidRPr="004A4567">
        <w:rPr>
          <w:i/>
          <w:lang w:val="en-GB"/>
        </w:rPr>
        <w:t>c</w:t>
      </w:r>
      <w:r w:rsidRPr="004A4567">
        <w:rPr>
          <w:lang w:val="en-GB"/>
        </w:rPr>
        <w:t xml:space="preserve"> – 1.729</w:t>
      </w:r>
      <w:r w:rsidRPr="004A4567">
        <w:rPr>
          <w:i/>
          <w:lang w:val="en-GB"/>
        </w:rPr>
        <w:t>h</w:t>
      </w:r>
      <w:r w:rsidRPr="004A4567">
        <w:rPr>
          <w:i/>
          <w:vertAlign w:val="subscript"/>
          <w:lang w:val="en-GB"/>
        </w:rPr>
        <w:t>1</w:t>
      </w:r>
      <w:r w:rsidRPr="004A4567">
        <w:rPr>
          <w:lang w:val="en-GB"/>
        </w:rPr>
        <w:t xml:space="preserve"> -1.294</w:t>
      </w:r>
      <w:r w:rsidRPr="004A4567">
        <w:rPr>
          <w:i/>
          <w:lang w:val="en-GB"/>
        </w:rPr>
        <w:t>h</w:t>
      </w:r>
      <w:r w:rsidRPr="004A4567">
        <w:rPr>
          <w:i/>
          <w:vertAlign w:val="subscript"/>
          <w:lang w:val="en-GB"/>
        </w:rPr>
        <w:t>2</w:t>
      </w:r>
      <w:r w:rsidRPr="004A4567">
        <w:rPr>
          <w:i/>
          <w:lang w:val="en-GB"/>
        </w:rPr>
        <w:t xml:space="preserve"> </w:t>
      </w:r>
      <w:r w:rsidRPr="004A4567">
        <w:rPr>
          <w:lang w:val="en-GB"/>
        </w:rPr>
        <w:t>– 1.562</w:t>
      </w:r>
      <w:r w:rsidRPr="004A4567">
        <w:rPr>
          <w:i/>
          <w:lang w:val="en-GB"/>
        </w:rPr>
        <w:t>h</w:t>
      </w:r>
      <w:r w:rsidRPr="004A4567">
        <w:rPr>
          <w:i/>
          <w:vertAlign w:val="subscript"/>
          <w:lang w:val="en-GB"/>
        </w:rPr>
        <w:t xml:space="preserve">3 </w:t>
      </w:r>
      <w:r w:rsidRPr="004A4567">
        <w:rPr>
          <w:lang w:val="en-GB"/>
        </w:rPr>
        <w:t>– 1.019</w:t>
      </w:r>
      <w:r w:rsidRPr="004A4567">
        <w:rPr>
          <w:i/>
          <w:lang w:val="en-GB"/>
        </w:rPr>
        <w:t xml:space="preserve">a, </w:t>
      </w:r>
      <w:r w:rsidRPr="004A4567">
        <w:rPr>
          <w:lang w:val="en-GB"/>
        </w:rPr>
        <w:t xml:space="preserve"> in which the design variables are:  </w:t>
      </w:r>
      <w:r w:rsidRPr="004A4567">
        <w:rPr>
          <w:i/>
          <w:lang w:val="en-GB"/>
        </w:rPr>
        <w:t xml:space="preserve">m </w:t>
      </w:r>
      <w:r w:rsidRPr="004A4567">
        <w:rPr>
          <w:lang w:val="en-GB"/>
        </w:rPr>
        <w:t xml:space="preserve">= rooting medium, </w:t>
      </w:r>
      <w:r w:rsidRPr="004A4567">
        <w:rPr>
          <w:i/>
          <w:lang w:val="en-GB"/>
        </w:rPr>
        <w:t>c</w:t>
      </w:r>
      <w:r w:rsidRPr="004A4567">
        <w:rPr>
          <w:lang w:val="en-GB"/>
        </w:rPr>
        <w:t xml:space="preserve"> = needle colour,</w:t>
      </w:r>
      <w:r w:rsidRPr="004A4567">
        <w:rPr>
          <w:i/>
          <w:lang w:val="en-GB"/>
        </w:rPr>
        <w:t xml:space="preserve"> h</w:t>
      </w:r>
      <w:r w:rsidRPr="004A4567">
        <w:rPr>
          <w:i/>
          <w:vertAlign w:val="subscript"/>
          <w:lang w:val="en-GB"/>
        </w:rPr>
        <w:t>1</w:t>
      </w:r>
      <w:r w:rsidRPr="004A4567">
        <w:rPr>
          <w:lang w:val="en-GB"/>
        </w:rPr>
        <w:t xml:space="preserve">, </w:t>
      </w:r>
      <w:r w:rsidRPr="004A4567">
        <w:rPr>
          <w:i/>
          <w:lang w:val="en-GB"/>
        </w:rPr>
        <w:t>h</w:t>
      </w:r>
      <w:r w:rsidRPr="004A4567">
        <w:rPr>
          <w:i/>
          <w:vertAlign w:val="subscript"/>
          <w:lang w:val="en-GB"/>
        </w:rPr>
        <w:t>2</w:t>
      </w:r>
      <w:r w:rsidRPr="004A4567">
        <w:rPr>
          <w:lang w:val="en-GB"/>
        </w:rPr>
        <w:t xml:space="preserve">,  and </w:t>
      </w:r>
      <w:r w:rsidRPr="004A4567">
        <w:rPr>
          <w:i/>
          <w:lang w:val="en-GB"/>
        </w:rPr>
        <w:t>h</w:t>
      </w:r>
      <w:r w:rsidRPr="004A4567">
        <w:rPr>
          <w:i/>
          <w:vertAlign w:val="subscript"/>
          <w:lang w:val="en-GB"/>
        </w:rPr>
        <w:t xml:space="preserve">3 </w:t>
      </w:r>
      <w:r w:rsidRPr="004A4567">
        <w:rPr>
          <w:i/>
          <w:lang w:val="en-GB"/>
        </w:rPr>
        <w:t xml:space="preserve">= </w:t>
      </w:r>
      <w:r w:rsidRPr="004A4567">
        <w:rPr>
          <w:lang w:val="en-GB"/>
        </w:rPr>
        <w:t>growth habit classes, and</w:t>
      </w:r>
      <w:r w:rsidRPr="004A4567">
        <w:rPr>
          <w:i/>
          <w:lang w:val="en-GB"/>
        </w:rPr>
        <w:t xml:space="preserve"> a = </w:t>
      </w:r>
      <w:r w:rsidRPr="004A4567">
        <w:rPr>
          <w:lang w:val="en-GB"/>
        </w:rPr>
        <w:t>age class.</w:t>
      </w:r>
    </w:p>
    <w:tbl>
      <w:tblPr>
        <w:tblW w:w="0" w:type="auto"/>
        <w:tblBorders>
          <w:top w:val="single" w:sz="8" w:space="0" w:color="000000"/>
          <w:bottom w:val="single" w:sz="8" w:space="0" w:color="000000"/>
        </w:tblBorders>
        <w:tblLook w:val="00A0"/>
      </w:tblPr>
      <w:tblGrid>
        <w:gridCol w:w="4077"/>
        <w:gridCol w:w="1843"/>
        <w:gridCol w:w="3858"/>
      </w:tblGrid>
      <w:tr w:rsidR="00C47A76" w:rsidRPr="000B7B7C" w:rsidTr="000E1BD2">
        <w:tc>
          <w:tcPr>
            <w:tcW w:w="4077" w:type="dxa"/>
            <w:tcBorders>
              <w:top w:val="single" w:sz="8" w:space="0" w:color="000000"/>
              <w:left w:val="nil"/>
              <w:bottom w:val="single" w:sz="8" w:space="0" w:color="000000"/>
              <w:right w:val="nil"/>
            </w:tcBorders>
          </w:tcPr>
          <w:p w:rsidR="00C47A76" w:rsidRPr="000B7B7C" w:rsidRDefault="00C47A76" w:rsidP="000E1BD2">
            <w:pPr>
              <w:spacing w:after="0"/>
              <w:rPr>
                <w:b/>
                <w:bCs/>
                <w:color w:val="000000"/>
                <w:lang w:val="fi-FI"/>
              </w:rPr>
            </w:pPr>
            <w:r w:rsidRPr="000B7B7C">
              <w:rPr>
                <w:b/>
                <w:bCs/>
                <w:color w:val="000000"/>
                <w:sz w:val="22"/>
                <w:lang w:val="fi-FI"/>
              </w:rPr>
              <w:t>Factor</w:t>
            </w:r>
          </w:p>
        </w:tc>
        <w:tc>
          <w:tcPr>
            <w:tcW w:w="1843" w:type="dxa"/>
            <w:tcBorders>
              <w:top w:val="single" w:sz="8" w:space="0" w:color="000000"/>
              <w:left w:val="nil"/>
              <w:bottom w:val="single" w:sz="8" w:space="0" w:color="000000"/>
              <w:right w:val="nil"/>
            </w:tcBorders>
          </w:tcPr>
          <w:p w:rsidR="00C47A76" w:rsidRPr="000B7B7C" w:rsidRDefault="00C47A76" w:rsidP="000E1BD2">
            <w:pPr>
              <w:spacing w:after="0"/>
              <w:rPr>
                <w:b/>
                <w:bCs/>
                <w:i/>
                <w:color w:val="000000"/>
                <w:lang w:val="fi-FI"/>
              </w:rPr>
            </w:pPr>
            <w:r w:rsidRPr="000B7B7C">
              <w:rPr>
                <w:b/>
                <w:bCs/>
                <w:i/>
                <w:color w:val="000000"/>
                <w:sz w:val="22"/>
                <w:lang w:val="fi-FI"/>
              </w:rPr>
              <w:t>p</w:t>
            </w:r>
          </w:p>
        </w:tc>
        <w:tc>
          <w:tcPr>
            <w:tcW w:w="3858" w:type="dxa"/>
            <w:tcBorders>
              <w:top w:val="single" w:sz="8" w:space="0" w:color="000000"/>
              <w:left w:val="nil"/>
              <w:bottom w:val="single" w:sz="8" w:space="0" w:color="000000"/>
              <w:right w:val="nil"/>
            </w:tcBorders>
          </w:tcPr>
          <w:p w:rsidR="00C47A76" w:rsidRPr="000B7B7C" w:rsidRDefault="00C47A76" w:rsidP="000E1BD2">
            <w:pPr>
              <w:spacing w:after="0"/>
              <w:rPr>
                <w:b/>
                <w:bCs/>
                <w:color w:val="000000"/>
                <w:lang w:val="fi-FI"/>
              </w:rPr>
            </w:pPr>
            <w:r w:rsidRPr="000B7B7C">
              <w:rPr>
                <w:b/>
                <w:bCs/>
                <w:color w:val="000000"/>
                <w:sz w:val="22"/>
                <w:lang w:val="fi-FI"/>
              </w:rPr>
              <w:t>Odds ratio (95 % confidence interval)</w:t>
            </w:r>
          </w:p>
        </w:tc>
      </w:tr>
      <w:tr w:rsidR="00C47A76" w:rsidRPr="000B7B7C" w:rsidTr="000E1BD2">
        <w:tc>
          <w:tcPr>
            <w:tcW w:w="4077" w:type="dxa"/>
          </w:tcPr>
          <w:p w:rsidR="00C47A76" w:rsidRPr="004A4567" w:rsidRDefault="00C47A76" w:rsidP="000E1BD2">
            <w:pPr>
              <w:spacing w:after="0"/>
              <w:rPr>
                <w:b/>
                <w:bCs/>
                <w:color w:val="000000"/>
                <w:lang w:val="en-GB"/>
              </w:rPr>
            </w:pPr>
            <w:r w:rsidRPr="004A4567">
              <w:rPr>
                <w:bCs/>
                <w:color w:val="000000"/>
                <w:sz w:val="22"/>
                <w:lang w:val="en-GB"/>
              </w:rPr>
              <w:t>Rooting medium</w:t>
            </w:r>
          </w:p>
          <w:p w:rsidR="00C47A76" w:rsidRPr="004A4567" w:rsidRDefault="00C47A76" w:rsidP="000E1BD2">
            <w:pPr>
              <w:spacing w:after="0"/>
              <w:rPr>
                <w:b/>
                <w:bCs/>
                <w:color w:val="000000"/>
                <w:lang w:val="en-GB"/>
              </w:rPr>
            </w:pPr>
            <w:r w:rsidRPr="004A4567">
              <w:rPr>
                <w:bCs/>
                <w:color w:val="000000"/>
                <w:sz w:val="22"/>
                <w:lang w:val="en-GB"/>
              </w:rPr>
              <w:t xml:space="preserve">       Peat-vermiculate</w:t>
            </w:r>
          </w:p>
          <w:p w:rsidR="00C47A76" w:rsidRPr="004A4567" w:rsidRDefault="00C47A76" w:rsidP="000E1BD2">
            <w:pPr>
              <w:spacing w:after="0"/>
              <w:rPr>
                <w:b/>
                <w:bCs/>
                <w:color w:val="000000"/>
                <w:lang w:val="en-GB"/>
              </w:rPr>
            </w:pPr>
            <w:r w:rsidRPr="004A4567">
              <w:rPr>
                <w:bCs/>
                <w:color w:val="000000"/>
                <w:sz w:val="22"/>
                <w:lang w:val="en-GB"/>
              </w:rPr>
              <w:t xml:space="preserve">       Rhodo-x-vermiculate</w:t>
            </w:r>
          </w:p>
        </w:tc>
        <w:tc>
          <w:tcPr>
            <w:tcW w:w="1843" w:type="dxa"/>
          </w:tcPr>
          <w:p w:rsidR="00C47A76" w:rsidRPr="000B7B7C" w:rsidRDefault="00C47A76" w:rsidP="000E1BD2">
            <w:pPr>
              <w:spacing w:after="0"/>
              <w:rPr>
                <w:color w:val="000000"/>
                <w:lang w:val="fi-FI"/>
              </w:rPr>
            </w:pPr>
            <w:r w:rsidRPr="000B7B7C">
              <w:rPr>
                <w:color w:val="000000"/>
                <w:sz w:val="22"/>
                <w:lang w:val="fi-FI"/>
              </w:rPr>
              <w:t>0.000</w:t>
            </w:r>
          </w:p>
        </w:tc>
        <w:tc>
          <w:tcPr>
            <w:tcW w:w="3858" w:type="dxa"/>
          </w:tcPr>
          <w:p w:rsidR="00C47A76" w:rsidRPr="000B7B7C" w:rsidRDefault="00C47A76" w:rsidP="000E1BD2">
            <w:pPr>
              <w:spacing w:after="0"/>
              <w:rPr>
                <w:color w:val="000000"/>
                <w:lang w:val="fi-FI"/>
              </w:rPr>
            </w:pPr>
          </w:p>
          <w:p w:rsidR="00C47A76" w:rsidRPr="000B7B7C" w:rsidRDefault="00C47A76" w:rsidP="000E1BD2">
            <w:pPr>
              <w:spacing w:after="0"/>
              <w:rPr>
                <w:color w:val="000000"/>
                <w:lang w:val="fi-FI"/>
              </w:rPr>
            </w:pPr>
            <w:r w:rsidRPr="000B7B7C">
              <w:rPr>
                <w:color w:val="000000"/>
                <w:sz w:val="22"/>
                <w:lang w:val="fi-FI"/>
              </w:rPr>
              <w:t>1</w:t>
            </w:r>
          </w:p>
          <w:p w:rsidR="00C47A76" w:rsidRPr="000B7B7C" w:rsidRDefault="00C47A76" w:rsidP="000E1BD2">
            <w:pPr>
              <w:spacing w:after="0"/>
              <w:rPr>
                <w:color w:val="000000"/>
                <w:lang w:val="fi-FI"/>
              </w:rPr>
            </w:pPr>
            <w:r w:rsidRPr="000B7B7C">
              <w:rPr>
                <w:color w:val="000000"/>
                <w:sz w:val="22"/>
                <w:lang w:val="fi-FI"/>
              </w:rPr>
              <w:t>0.320 (0268-0.382)</w:t>
            </w:r>
          </w:p>
        </w:tc>
      </w:tr>
      <w:tr w:rsidR="00C47A76" w:rsidRPr="000B7B7C" w:rsidTr="000E1BD2">
        <w:tc>
          <w:tcPr>
            <w:tcW w:w="4077" w:type="dxa"/>
          </w:tcPr>
          <w:p w:rsidR="00C47A76" w:rsidRPr="004A4567" w:rsidRDefault="00C47A76" w:rsidP="000E1BD2">
            <w:pPr>
              <w:spacing w:after="0"/>
              <w:rPr>
                <w:b/>
                <w:bCs/>
                <w:color w:val="000000"/>
                <w:lang w:val="en-GB"/>
              </w:rPr>
            </w:pPr>
            <w:r w:rsidRPr="004A4567">
              <w:rPr>
                <w:bCs/>
                <w:color w:val="000000"/>
                <w:sz w:val="22"/>
                <w:lang w:val="en-GB"/>
              </w:rPr>
              <w:t>Needle colour</w:t>
            </w:r>
          </w:p>
          <w:p w:rsidR="00C47A76" w:rsidRPr="004A4567" w:rsidRDefault="00C47A76" w:rsidP="000E1BD2">
            <w:pPr>
              <w:spacing w:after="0"/>
              <w:rPr>
                <w:b/>
                <w:bCs/>
                <w:color w:val="000000"/>
                <w:lang w:val="en-GB"/>
              </w:rPr>
            </w:pPr>
            <w:r w:rsidRPr="004A4567">
              <w:rPr>
                <w:bCs/>
                <w:color w:val="000000"/>
                <w:sz w:val="22"/>
                <w:lang w:val="en-GB"/>
              </w:rPr>
              <w:t xml:space="preserve">       Green</w:t>
            </w:r>
          </w:p>
          <w:p w:rsidR="00C47A76" w:rsidRPr="004A4567" w:rsidRDefault="00C47A76" w:rsidP="000E1BD2">
            <w:pPr>
              <w:spacing w:after="0"/>
              <w:rPr>
                <w:b/>
                <w:bCs/>
                <w:color w:val="000000"/>
                <w:lang w:val="en-GB"/>
              </w:rPr>
            </w:pPr>
            <w:r w:rsidRPr="004A4567">
              <w:rPr>
                <w:bCs/>
                <w:color w:val="000000"/>
                <w:sz w:val="22"/>
                <w:lang w:val="en-GB"/>
              </w:rPr>
              <w:t xml:space="preserve">       Yellow or red</w:t>
            </w:r>
          </w:p>
        </w:tc>
        <w:tc>
          <w:tcPr>
            <w:tcW w:w="1843" w:type="dxa"/>
          </w:tcPr>
          <w:p w:rsidR="00C47A76" w:rsidRPr="000B7B7C" w:rsidRDefault="00C47A76" w:rsidP="000E1BD2">
            <w:pPr>
              <w:spacing w:after="0"/>
              <w:rPr>
                <w:color w:val="000000"/>
                <w:lang w:val="fi-FI"/>
              </w:rPr>
            </w:pPr>
            <w:r w:rsidRPr="000B7B7C">
              <w:rPr>
                <w:color w:val="000000"/>
                <w:sz w:val="22"/>
                <w:lang w:val="fi-FI"/>
              </w:rPr>
              <w:t>0.023</w:t>
            </w:r>
          </w:p>
        </w:tc>
        <w:tc>
          <w:tcPr>
            <w:tcW w:w="3858" w:type="dxa"/>
          </w:tcPr>
          <w:p w:rsidR="00C47A76" w:rsidRPr="000B7B7C" w:rsidRDefault="00C47A76" w:rsidP="000E1BD2">
            <w:pPr>
              <w:spacing w:after="0"/>
              <w:rPr>
                <w:color w:val="000000"/>
                <w:lang w:val="fi-FI"/>
              </w:rPr>
            </w:pPr>
          </w:p>
          <w:p w:rsidR="00C47A76" w:rsidRPr="000B7B7C" w:rsidRDefault="00C47A76" w:rsidP="000E1BD2">
            <w:pPr>
              <w:spacing w:after="0"/>
              <w:rPr>
                <w:color w:val="000000"/>
                <w:lang w:val="fi-FI"/>
              </w:rPr>
            </w:pPr>
            <w:r w:rsidRPr="000B7B7C">
              <w:rPr>
                <w:color w:val="000000"/>
                <w:sz w:val="22"/>
                <w:lang w:val="fi-FI"/>
              </w:rPr>
              <w:t>1</w:t>
            </w:r>
          </w:p>
          <w:p w:rsidR="00C47A76" w:rsidRPr="000B7B7C" w:rsidRDefault="00C47A76" w:rsidP="000E1BD2">
            <w:pPr>
              <w:spacing w:after="0"/>
              <w:rPr>
                <w:color w:val="000000"/>
                <w:lang w:val="fi-FI"/>
              </w:rPr>
            </w:pPr>
            <w:r w:rsidRPr="000B7B7C">
              <w:rPr>
                <w:color w:val="000000"/>
                <w:sz w:val="22"/>
                <w:lang w:val="fi-FI"/>
              </w:rPr>
              <w:t>1.767 (1.083-2.883)</w:t>
            </w:r>
          </w:p>
        </w:tc>
      </w:tr>
      <w:tr w:rsidR="00C47A76" w:rsidRPr="000B7B7C" w:rsidTr="000E1BD2">
        <w:tc>
          <w:tcPr>
            <w:tcW w:w="4077" w:type="dxa"/>
          </w:tcPr>
          <w:p w:rsidR="00C47A76" w:rsidRPr="004A4567" w:rsidRDefault="00C47A76" w:rsidP="000E1BD2">
            <w:pPr>
              <w:spacing w:after="0"/>
              <w:rPr>
                <w:b/>
                <w:bCs/>
                <w:color w:val="000000"/>
                <w:lang w:val="en-GB"/>
              </w:rPr>
            </w:pPr>
            <w:r w:rsidRPr="004A4567">
              <w:rPr>
                <w:bCs/>
                <w:color w:val="000000"/>
                <w:sz w:val="22"/>
                <w:lang w:val="en-GB"/>
              </w:rPr>
              <w:t xml:space="preserve"> Growth habit class</w:t>
            </w:r>
          </w:p>
          <w:p w:rsidR="00C47A76" w:rsidRPr="004A4567" w:rsidRDefault="00C47A76" w:rsidP="000E1BD2">
            <w:pPr>
              <w:spacing w:after="0"/>
              <w:rPr>
                <w:b/>
                <w:bCs/>
                <w:color w:val="000000"/>
                <w:lang w:val="en-GB"/>
              </w:rPr>
            </w:pPr>
            <w:r w:rsidRPr="004A4567">
              <w:rPr>
                <w:bCs/>
                <w:color w:val="000000"/>
                <w:sz w:val="22"/>
                <w:lang w:val="en-GB"/>
              </w:rPr>
              <w:t xml:space="preserve">        Normal</w:t>
            </w:r>
          </w:p>
          <w:p w:rsidR="00C47A76" w:rsidRPr="004A4567" w:rsidRDefault="00C47A76" w:rsidP="000E1BD2">
            <w:pPr>
              <w:spacing w:after="0"/>
              <w:rPr>
                <w:b/>
                <w:bCs/>
                <w:color w:val="000000"/>
                <w:lang w:val="en-GB"/>
              </w:rPr>
            </w:pPr>
            <w:r w:rsidRPr="004A4567">
              <w:rPr>
                <w:bCs/>
                <w:color w:val="000000"/>
                <w:sz w:val="22"/>
                <w:lang w:val="en-GB"/>
              </w:rPr>
              <w:t xml:space="preserve">        No apical dominance</w:t>
            </w:r>
          </w:p>
          <w:p w:rsidR="00C47A76" w:rsidRPr="004A4567" w:rsidRDefault="00C47A76" w:rsidP="000E1BD2">
            <w:pPr>
              <w:spacing w:after="0"/>
              <w:rPr>
                <w:b/>
                <w:bCs/>
                <w:color w:val="000000"/>
                <w:lang w:val="en-GB"/>
              </w:rPr>
            </w:pPr>
            <w:r w:rsidRPr="004A4567">
              <w:rPr>
                <w:bCs/>
                <w:color w:val="000000"/>
                <w:sz w:val="22"/>
                <w:lang w:val="en-GB"/>
              </w:rPr>
              <w:t xml:space="preserve">        Reduced growth &amp; dense branching</w:t>
            </w:r>
          </w:p>
          <w:p w:rsidR="00C47A76" w:rsidRPr="004A4567" w:rsidRDefault="00C47A76" w:rsidP="000E1BD2">
            <w:pPr>
              <w:spacing w:after="0"/>
              <w:rPr>
                <w:b/>
                <w:bCs/>
                <w:color w:val="000000"/>
                <w:lang w:val="en-GB"/>
              </w:rPr>
            </w:pPr>
            <w:r w:rsidRPr="004A4567">
              <w:rPr>
                <w:bCs/>
                <w:color w:val="000000"/>
                <w:sz w:val="22"/>
                <w:lang w:val="en-GB"/>
              </w:rPr>
              <w:t xml:space="preserve">        Pendulous</w:t>
            </w:r>
          </w:p>
        </w:tc>
        <w:tc>
          <w:tcPr>
            <w:tcW w:w="1843" w:type="dxa"/>
          </w:tcPr>
          <w:p w:rsidR="00C47A76" w:rsidRPr="000B7B7C" w:rsidRDefault="00C47A76" w:rsidP="000E1BD2">
            <w:pPr>
              <w:spacing w:after="0"/>
              <w:rPr>
                <w:color w:val="000000"/>
                <w:lang w:val="fi-FI"/>
              </w:rPr>
            </w:pPr>
            <w:r w:rsidRPr="000B7B7C">
              <w:rPr>
                <w:color w:val="000000"/>
                <w:sz w:val="22"/>
                <w:lang w:val="fi-FI"/>
              </w:rPr>
              <w:t>0.000</w:t>
            </w:r>
          </w:p>
        </w:tc>
        <w:tc>
          <w:tcPr>
            <w:tcW w:w="3858" w:type="dxa"/>
          </w:tcPr>
          <w:p w:rsidR="00C47A76" w:rsidRPr="000B7B7C" w:rsidRDefault="00C47A76" w:rsidP="000E1BD2">
            <w:pPr>
              <w:spacing w:after="0"/>
              <w:rPr>
                <w:color w:val="000000"/>
                <w:lang w:val="fi-FI"/>
              </w:rPr>
            </w:pPr>
          </w:p>
          <w:p w:rsidR="00C47A76" w:rsidRPr="000B7B7C" w:rsidRDefault="00C47A76" w:rsidP="000E1BD2">
            <w:pPr>
              <w:spacing w:after="0"/>
              <w:rPr>
                <w:color w:val="000000"/>
                <w:lang w:val="fi-FI"/>
              </w:rPr>
            </w:pPr>
            <w:r w:rsidRPr="000B7B7C">
              <w:rPr>
                <w:color w:val="000000"/>
                <w:sz w:val="22"/>
                <w:lang w:val="fi-FI"/>
              </w:rPr>
              <w:t>1</w:t>
            </w:r>
          </w:p>
          <w:p w:rsidR="00C47A76" w:rsidRPr="000B7B7C" w:rsidRDefault="00C47A76" w:rsidP="000E1BD2">
            <w:pPr>
              <w:spacing w:after="0"/>
              <w:rPr>
                <w:color w:val="000000"/>
                <w:lang w:val="fi-FI"/>
              </w:rPr>
            </w:pPr>
            <w:r w:rsidRPr="000B7B7C">
              <w:rPr>
                <w:color w:val="000000"/>
                <w:sz w:val="22"/>
                <w:lang w:val="fi-FI"/>
              </w:rPr>
              <w:t>0.177 (0.098-0.321)</w:t>
            </w:r>
          </w:p>
          <w:p w:rsidR="00C47A76" w:rsidRPr="000B7B7C" w:rsidRDefault="00C47A76" w:rsidP="000E1BD2">
            <w:pPr>
              <w:spacing w:after="0"/>
              <w:rPr>
                <w:color w:val="000000"/>
                <w:lang w:val="fi-FI"/>
              </w:rPr>
            </w:pPr>
            <w:r w:rsidRPr="000B7B7C">
              <w:rPr>
                <w:color w:val="000000"/>
                <w:sz w:val="22"/>
                <w:lang w:val="fi-FI"/>
              </w:rPr>
              <w:t>0.274 (0.161-0.466)</w:t>
            </w:r>
          </w:p>
          <w:p w:rsidR="00C47A76" w:rsidRPr="000B7B7C" w:rsidRDefault="00C47A76" w:rsidP="000E1BD2">
            <w:pPr>
              <w:spacing w:after="0"/>
              <w:rPr>
                <w:color w:val="000000"/>
                <w:lang w:val="fi-FI"/>
              </w:rPr>
            </w:pPr>
            <w:r w:rsidRPr="000B7B7C">
              <w:rPr>
                <w:color w:val="000000"/>
                <w:sz w:val="22"/>
                <w:lang w:val="fi-FI"/>
              </w:rPr>
              <w:t>0.210 (0.113-0.389)</w:t>
            </w:r>
          </w:p>
        </w:tc>
      </w:tr>
      <w:tr w:rsidR="00C47A76" w:rsidRPr="000B7B7C" w:rsidTr="000E1BD2">
        <w:tc>
          <w:tcPr>
            <w:tcW w:w="4077" w:type="dxa"/>
            <w:tcBorders>
              <w:bottom w:val="single" w:sz="8" w:space="0" w:color="000000"/>
            </w:tcBorders>
          </w:tcPr>
          <w:p w:rsidR="00C47A76" w:rsidRPr="004A4567" w:rsidRDefault="00C47A76" w:rsidP="000E1BD2">
            <w:pPr>
              <w:spacing w:after="0"/>
              <w:rPr>
                <w:b/>
                <w:bCs/>
                <w:color w:val="000000"/>
                <w:lang w:val="en-GB"/>
              </w:rPr>
            </w:pPr>
            <w:r w:rsidRPr="004A4567">
              <w:rPr>
                <w:bCs/>
                <w:color w:val="000000"/>
                <w:sz w:val="22"/>
                <w:lang w:val="en-GB"/>
              </w:rPr>
              <w:t>Age class</w:t>
            </w:r>
          </w:p>
          <w:p w:rsidR="00C47A76" w:rsidRPr="004A4567" w:rsidRDefault="00C47A76" w:rsidP="000E1BD2">
            <w:pPr>
              <w:spacing w:after="0"/>
              <w:rPr>
                <w:b/>
                <w:bCs/>
                <w:color w:val="000000"/>
                <w:lang w:val="en-GB"/>
              </w:rPr>
            </w:pPr>
            <w:r w:rsidRPr="004A4567">
              <w:rPr>
                <w:bCs/>
                <w:color w:val="000000"/>
                <w:sz w:val="22"/>
                <w:lang w:val="en-GB"/>
              </w:rPr>
              <w:t xml:space="preserve">        20-year-old</w:t>
            </w:r>
          </w:p>
          <w:p w:rsidR="00C47A76" w:rsidRPr="004A4567" w:rsidRDefault="00C47A76" w:rsidP="000E1BD2">
            <w:pPr>
              <w:spacing w:after="0"/>
              <w:rPr>
                <w:b/>
                <w:bCs/>
                <w:color w:val="000000"/>
                <w:lang w:val="en-GB"/>
              </w:rPr>
            </w:pPr>
            <w:r w:rsidRPr="004A4567">
              <w:rPr>
                <w:bCs/>
                <w:color w:val="000000"/>
                <w:sz w:val="22"/>
                <w:lang w:val="en-GB"/>
              </w:rPr>
              <w:t xml:space="preserve">        45-55 –year-old</w:t>
            </w:r>
          </w:p>
        </w:tc>
        <w:tc>
          <w:tcPr>
            <w:tcW w:w="1843" w:type="dxa"/>
            <w:tcBorders>
              <w:bottom w:val="single" w:sz="8" w:space="0" w:color="000000"/>
            </w:tcBorders>
          </w:tcPr>
          <w:p w:rsidR="00C47A76" w:rsidRPr="000B7B7C" w:rsidRDefault="00C47A76" w:rsidP="000E1BD2">
            <w:pPr>
              <w:spacing w:after="0"/>
              <w:rPr>
                <w:color w:val="000000"/>
                <w:lang w:val="fi-FI"/>
              </w:rPr>
            </w:pPr>
            <w:r w:rsidRPr="000B7B7C">
              <w:rPr>
                <w:color w:val="000000"/>
                <w:sz w:val="22"/>
                <w:lang w:val="fi-FI"/>
              </w:rPr>
              <w:t>0.000</w:t>
            </w:r>
          </w:p>
        </w:tc>
        <w:tc>
          <w:tcPr>
            <w:tcW w:w="3858" w:type="dxa"/>
            <w:tcBorders>
              <w:bottom w:val="single" w:sz="8" w:space="0" w:color="000000"/>
            </w:tcBorders>
          </w:tcPr>
          <w:p w:rsidR="00C47A76" w:rsidRPr="000B7B7C" w:rsidRDefault="00C47A76" w:rsidP="000E1BD2">
            <w:pPr>
              <w:spacing w:after="0"/>
              <w:rPr>
                <w:color w:val="000000"/>
                <w:lang w:val="fi-FI"/>
              </w:rPr>
            </w:pPr>
          </w:p>
          <w:p w:rsidR="00C47A76" w:rsidRPr="000B7B7C" w:rsidRDefault="00C47A76" w:rsidP="000E1BD2">
            <w:pPr>
              <w:spacing w:after="0"/>
              <w:rPr>
                <w:color w:val="000000"/>
                <w:lang w:val="fi-FI"/>
              </w:rPr>
            </w:pPr>
            <w:r w:rsidRPr="000B7B7C">
              <w:rPr>
                <w:color w:val="000000"/>
                <w:sz w:val="22"/>
                <w:lang w:val="fi-FI"/>
              </w:rPr>
              <w:t>1</w:t>
            </w:r>
          </w:p>
          <w:p w:rsidR="00C47A76" w:rsidRPr="000B7B7C" w:rsidRDefault="00C47A76" w:rsidP="000E1BD2">
            <w:pPr>
              <w:spacing w:after="0"/>
              <w:rPr>
                <w:color w:val="000000"/>
                <w:lang w:val="fi-FI"/>
              </w:rPr>
            </w:pPr>
            <w:r w:rsidRPr="000B7B7C">
              <w:rPr>
                <w:color w:val="000000"/>
                <w:sz w:val="22"/>
                <w:lang w:val="fi-FI"/>
              </w:rPr>
              <w:t>0.361 (0.215-0.605)</w:t>
            </w:r>
          </w:p>
        </w:tc>
      </w:tr>
    </w:tbl>
    <w:p w:rsidR="00C47A76" w:rsidRDefault="00C47A76" w:rsidP="00A04621"/>
    <w:p w:rsidR="00C47A76" w:rsidRDefault="00C47A76" w:rsidP="00A04621"/>
    <w:p w:rsidR="00C47A76" w:rsidRPr="006E3B02" w:rsidRDefault="00C47A76">
      <w:pPr>
        <w:spacing w:line="276" w:lineRule="auto"/>
        <w:rPr>
          <w:bCs/>
          <w:sz w:val="22"/>
        </w:rPr>
      </w:pPr>
    </w:p>
    <w:p w:rsidR="00C47A76" w:rsidRPr="006E3B02" w:rsidRDefault="00C47A76" w:rsidP="00D97609">
      <w:pPr>
        <w:rPr>
          <w:b/>
          <w:sz w:val="22"/>
        </w:rPr>
      </w:pPr>
      <w:r w:rsidRPr="006E3B02">
        <w:rPr>
          <w:b/>
          <w:sz w:val="22"/>
        </w:rPr>
        <w:t>Figure legends</w:t>
      </w:r>
    </w:p>
    <w:p w:rsidR="00C47A76" w:rsidRPr="006E3B02" w:rsidRDefault="00C47A76" w:rsidP="00D97609">
      <w:pPr>
        <w:rPr>
          <w:b/>
          <w:sz w:val="22"/>
        </w:rPr>
      </w:pPr>
    </w:p>
    <w:p w:rsidR="00C47A76" w:rsidRPr="006E3B02" w:rsidRDefault="00C47A76" w:rsidP="00DD0247">
      <w:pPr>
        <w:spacing w:line="480" w:lineRule="auto"/>
        <w:rPr>
          <w:b/>
          <w:sz w:val="22"/>
        </w:rPr>
      </w:pPr>
      <w:r w:rsidRPr="006E3B02">
        <w:rPr>
          <w:b/>
          <w:sz w:val="22"/>
        </w:rPr>
        <w:t>Figure 1.</w:t>
      </w:r>
    </w:p>
    <w:p w:rsidR="00C47A76" w:rsidRPr="006E3B02" w:rsidRDefault="00C47A76" w:rsidP="00DD0247">
      <w:pPr>
        <w:spacing w:line="480" w:lineRule="auto"/>
        <w:rPr>
          <w:sz w:val="22"/>
        </w:rPr>
      </w:pPr>
      <w:r w:rsidRPr="006E3B02">
        <w:rPr>
          <w:sz w:val="22"/>
        </w:rPr>
        <w:t>Ornamental forms of Norway spruce tested for rooting winter cuttings  in the March experiment.</w:t>
      </w:r>
    </w:p>
    <w:p w:rsidR="00C47A76" w:rsidRPr="006E3B02" w:rsidRDefault="00C47A76" w:rsidP="00DD0247">
      <w:pPr>
        <w:spacing w:line="480" w:lineRule="auto"/>
        <w:rPr>
          <w:sz w:val="22"/>
        </w:rPr>
      </w:pPr>
    </w:p>
    <w:p w:rsidR="00C47A76" w:rsidRPr="00A52A0A" w:rsidRDefault="00C47A76" w:rsidP="00DD0247">
      <w:pPr>
        <w:spacing w:line="480" w:lineRule="auto"/>
        <w:rPr>
          <w:b/>
        </w:rPr>
      </w:pPr>
      <w:r w:rsidRPr="00A52A0A">
        <w:rPr>
          <w:b/>
        </w:rPr>
        <w:t>Figure 2.</w:t>
      </w:r>
    </w:p>
    <w:p w:rsidR="00C47A76" w:rsidRDefault="00C47A76" w:rsidP="00DD0247">
      <w:pPr>
        <w:spacing w:line="480" w:lineRule="auto"/>
      </w:pPr>
      <w:r>
        <w:t xml:space="preserve">The average rooting percent (±SE) of the shoot cuttings originating in the different Norway spruce clones and families. (a) Rooting on different media. (b) Rooting of different cutting types. </w:t>
      </w:r>
    </w:p>
    <w:p w:rsidR="00C47A76" w:rsidRPr="00A52A0A" w:rsidRDefault="00C47A76" w:rsidP="00DD0247">
      <w:pPr>
        <w:spacing w:line="480" w:lineRule="auto"/>
        <w:rPr>
          <w:b/>
        </w:rPr>
      </w:pPr>
      <w:r>
        <w:br/>
      </w:r>
      <w:r w:rsidRPr="00A52A0A">
        <w:rPr>
          <w:b/>
        </w:rPr>
        <w:t>Figure  3.</w:t>
      </w:r>
    </w:p>
    <w:p w:rsidR="00C47A76" w:rsidRPr="00A52A0A" w:rsidRDefault="00C47A76" w:rsidP="00DD0247">
      <w:pPr>
        <w:spacing w:line="480" w:lineRule="auto"/>
      </w:pPr>
      <w:r>
        <w:t>Relationship between the length of the cuttings and the rooting percent. In the plot, each dot represent the mean value of the clones and families. Pearson correlation test indicated that the relationship is significant (r=0.30, p=0.005). The correlation test was computed for the uncombined data (n=88).</w:t>
      </w:r>
    </w:p>
    <w:p w:rsidR="00C47A76" w:rsidRDefault="00C47A76">
      <w:pPr>
        <w:spacing w:line="480" w:lineRule="au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4pt;height:432.6pt">
            <v:imagedata r:id="rId8" o:title=""/>
          </v:shape>
        </w:pict>
      </w:r>
    </w:p>
    <w:p w:rsidR="00C47A76" w:rsidRPr="00A04621" w:rsidRDefault="00C47A76">
      <w:pPr>
        <w:spacing w:line="480" w:lineRule="auto"/>
      </w:pPr>
    </w:p>
    <w:sectPr w:rsidR="00C47A76" w:rsidRPr="00A04621" w:rsidSect="00D67842">
      <w:footerReference w:type="default" r:id="rId9"/>
      <w:pgSz w:w="11906" w:h="16838" w:code="9"/>
      <w:pgMar w:top="1417" w:right="1134" w:bottom="1417" w:left="1134" w:header="709" w:footer="709"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7" w:author="MOHAN" w:date="2011-12-24T09:11:00Z" w:initials="SMJ">
    <w:p w:rsidR="00C47A76" w:rsidRDefault="00C47A76">
      <w:pPr>
        <w:pStyle w:val="CommentText"/>
      </w:pPr>
      <w:r>
        <w:rPr>
          <w:rStyle w:val="CommentReference"/>
        </w:rPr>
        <w:annotationRef/>
      </w:r>
      <w:r>
        <w:t>genotypic response is a well known aspect</w:t>
      </w:r>
    </w:p>
  </w:comment>
  <w:comment w:id="38" w:author="MOHAN" w:date="2011-12-24T09:13:00Z" w:initials="SMJ">
    <w:p w:rsidR="00C47A76" w:rsidRDefault="00C47A76">
      <w:pPr>
        <w:pStyle w:val="CommentText"/>
      </w:pPr>
      <w:r>
        <w:rPr>
          <w:rStyle w:val="CommentReference"/>
        </w:rPr>
        <w:annotationRef/>
      </w:r>
      <w:r>
        <w:t>langauge needs polishing</w:t>
      </w:r>
    </w:p>
  </w:comment>
  <w:comment w:id="39" w:author="MOHAN" w:date="2011-12-24T09:21:00Z" w:initials="SMJ">
    <w:p w:rsidR="00C47A76" w:rsidRDefault="00C47A76">
      <w:pPr>
        <w:pStyle w:val="CommentText"/>
      </w:pPr>
      <w:r>
        <w:rPr>
          <w:rStyle w:val="CommentReference"/>
        </w:rPr>
        <w:annotationRef/>
      </w:r>
      <w:r>
        <w:t>describe</w:t>
      </w:r>
    </w:p>
  </w:comment>
  <w:comment w:id="40" w:author="MOHAN" w:date="2011-12-24T09:21:00Z" w:initials="SMJ">
    <w:p w:rsidR="00C47A76" w:rsidRDefault="00C47A76">
      <w:pPr>
        <w:pStyle w:val="CommentText"/>
      </w:pPr>
      <w:r>
        <w:rPr>
          <w:rStyle w:val="CommentReference"/>
        </w:rPr>
        <w:annotationRef/>
      </w:r>
      <w:r>
        <w:t>give the numbers</w:t>
      </w:r>
    </w:p>
  </w:comment>
  <w:comment w:id="41" w:author="MOHAN" w:date="2011-12-24T09:24:00Z" w:initials="SMJ">
    <w:p w:rsidR="00C47A76" w:rsidRDefault="00C47A76">
      <w:pPr>
        <w:pStyle w:val="CommentText"/>
      </w:pPr>
      <w:r>
        <w:rPr>
          <w:rStyle w:val="CommentReference"/>
        </w:rPr>
        <w:annotationRef/>
      </w:r>
      <w:r>
        <w:t>size in cm</w:t>
      </w:r>
    </w:p>
  </w:comment>
  <w:comment w:id="42" w:author="MOHAN" w:date="1982-14-31T12:30:00Z" w:initials="SMJ">
    <w:p w:rsidR="00C47A76" w:rsidRDefault="00C47A76">
      <w:pPr>
        <w:pStyle w:val="CommentText"/>
      </w:pPr>
      <w:r>
        <w:rPr>
          <w:rStyle w:val="CommentReference"/>
        </w:rPr>
        <w:annotationRef/>
      </w:r>
      <w:r>
        <w:t>storage condition; duration of storage</w:t>
      </w:r>
    </w:p>
  </w:comment>
  <w:comment w:id="43" w:author="MOHAN" w:date="2011-12-24T09:25:00Z" w:initials="SMJ">
    <w:p w:rsidR="00C47A76" w:rsidRDefault="00C47A76">
      <w:pPr>
        <w:pStyle w:val="CommentText"/>
      </w:pPr>
      <w:r>
        <w:rPr>
          <w:rStyle w:val="CommentReference"/>
        </w:rPr>
        <w:annotationRef/>
      </w:r>
      <w:r>
        <w:t>why</w:t>
      </w:r>
    </w:p>
  </w:comment>
  <w:comment w:id="44" w:author="MOHAN" w:date="2011-12-24T09:26:00Z" w:initials="SMJ">
    <w:p w:rsidR="00C47A76" w:rsidRDefault="00C47A76">
      <w:pPr>
        <w:pStyle w:val="CommentText"/>
      </w:pPr>
      <w:r>
        <w:rPr>
          <w:rStyle w:val="CommentReference"/>
        </w:rPr>
        <w:annotationRef/>
      </w:r>
      <w:r>
        <w:t>composition</w:t>
      </w:r>
    </w:p>
  </w:comment>
  <w:comment w:id="45" w:author="MOHAN" w:date="2011-12-24T09:27:00Z" w:initials="SMJ">
    <w:p w:rsidR="00C47A76" w:rsidRDefault="00C47A76">
      <w:pPr>
        <w:pStyle w:val="CommentText"/>
      </w:pPr>
      <w:r>
        <w:rPr>
          <w:rStyle w:val="CommentReference"/>
        </w:rPr>
        <w:annotationRef/>
      </w:r>
      <w:r>
        <w:t>give photographic evidence</w:t>
      </w:r>
    </w:p>
  </w:comment>
  <w:comment w:id="46" w:author="MOHAN" w:date="2011-12-24T09:30:00Z" w:initials="SMJ">
    <w:p w:rsidR="00C47A76" w:rsidRDefault="00C47A76">
      <w:pPr>
        <w:pStyle w:val="CommentText"/>
      </w:pPr>
      <w:r>
        <w:rPr>
          <w:rStyle w:val="CommentReference"/>
        </w:rPr>
        <w:annotationRef/>
      </w:r>
      <w:r>
        <w:t>don’t use this unit</w:t>
      </w:r>
    </w:p>
  </w:comment>
  <w:comment w:id="47" w:author="MOHAN" w:date="2011-12-24T09:35:00Z" w:initials="SMJ">
    <w:p w:rsidR="00C47A76" w:rsidRDefault="00C47A76">
      <w:pPr>
        <w:pStyle w:val="CommentText"/>
      </w:pPr>
      <w:r>
        <w:rPr>
          <w:rStyle w:val="CommentReference"/>
        </w:rPr>
        <w:annotationRef/>
      </w:r>
      <w:r>
        <w:t>low %</w:t>
      </w:r>
    </w:p>
  </w:comment>
  <w:comment w:id="49" w:author="MOHAN" w:date="2011-12-24T09:49:00Z" w:initials="SMJ">
    <w:p w:rsidR="00C47A76" w:rsidRDefault="00C47A76">
      <w:pPr>
        <w:pStyle w:val="CommentText"/>
      </w:pPr>
      <w:r>
        <w:rPr>
          <w:rStyle w:val="CommentReference"/>
        </w:rPr>
        <w:annotationRef/>
      </w:r>
      <w:r>
        <w:t>why you did not use plant growth hormones for root stimulation, e.g. auxin- shock treatment: you could also measure the endogenous level of auxin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47A76" w:rsidRDefault="00C47A76" w:rsidP="00CB2C63">
      <w:pPr>
        <w:spacing w:after="0"/>
      </w:pPr>
      <w:r>
        <w:separator/>
      </w:r>
    </w:p>
  </w:endnote>
  <w:endnote w:type="continuationSeparator" w:id="0">
    <w:p w:rsidR="00C47A76" w:rsidRDefault="00C47A76" w:rsidP="00CB2C63">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7A76" w:rsidRDefault="00C47A76">
    <w:pPr>
      <w:pStyle w:val="Footer"/>
    </w:pPr>
    <w:fldSimple w:instr=" PAGE   \* MERGEFORMAT ">
      <w:r>
        <w:rPr>
          <w:noProof/>
        </w:rPr>
        <w:t>1</w:t>
      </w:r>
    </w:fldSimple>
  </w:p>
  <w:p w:rsidR="00C47A76" w:rsidRDefault="00C47A7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47A76" w:rsidRDefault="00C47A76" w:rsidP="00CB2C63">
      <w:pPr>
        <w:spacing w:after="0"/>
      </w:pPr>
      <w:r>
        <w:separator/>
      </w:r>
    </w:p>
  </w:footnote>
  <w:footnote w:type="continuationSeparator" w:id="0">
    <w:p w:rsidR="00C47A76" w:rsidRDefault="00C47A76" w:rsidP="00CB2C63">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431E28"/>
    <w:multiLevelType w:val="hybridMultilevel"/>
    <w:tmpl w:val="D0BE8FB0"/>
    <w:lvl w:ilvl="0" w:tplc="B85C4198">
      <w:numFmt w:val="bullet"/>
      <w:lvlText w:val="-"/>
      <w:lvlJc w:val="left"/>
      <w:pPr>
        <w:ind w:left="720" w:hanging="360"/>
      </w:pPr>
      <w:rPr>
        <w:rFonts w:ascii="Times New Roman" w:eastAsia="Times New Roman" w:hAnsi="Times New Roman" w:hint="default"/>
      </w:rPr>
    </w:lvl>
    <w:lvl w:ilvl="1" w:tplc="040B0003" w:tentative="1">
      <w:start w:val="1"/>
      <w:numFmt w:val="bullet"/>
      <w:lvlText w:val="o"/>
      <w:lvlJc w:val="left"/>
      <w:pPr>
        <w:ind w:left="1440" w:hanging="360"/>
      </w:pPr>
      <w:rPr>
        <w:rFonts w:ascii="Courier New" w:hAnsi="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8414880"/>
    <w:multiLevelType w:val="hybridMultilevel"/>
    <w:tmpl w:val="6F00D096"/>
    <w:lvl w:ilvl="0" w:tplc="90C2D434">
      <w:numFmt w:val="bullet"/>
      <w:lvlText w:val="-"/>
      <w:lvlJc w:val="left"/>
      <w:pPr>
        <w:ind w:left="720" w:hanging="360"/>
      </w:pPr>
      <w:rPr>
        <w:rFonts w:ascii="Times New Roman" w:eastAsia="Times New Roman" w:hAnsi="Times New Roman" w:hint="default"/>
      </w:rPr>
    </w:lvl>
    <w:lvl w:ilvl="1" w:tplc="040B0003" w:tentative="1">
      <w:start w:val="1"/>
      <w:numFmt w:val="bullet"/>
      <w:lvlText w:val="o"/>
      <w:lvlJc w:val="left"/>
      <w:pPr>
        <w:ind w:left="1440" w:hanging="360"/>
      </w:pPr>
      <w:rPr>
        <w:rFonts w:ascii="Courier New" w:hAnsi="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nsid w:val="0868273E"/>
    <w:multiLevelType w:val="hybridMultilevel"/>
    <w:tmpl w:val="FCE8E508"/>
    <w:lvl w:ilvl="0" w:tplc="192E74B0">
      <w:numFmt w:val="bullet"/>
      <w:lvlText w:val="-"/>
      <w:lvlJc w:val="left"/>
      <w:pPr>
        <w:ind w:left="720" w:hanging="360"/>
      </w:pPr>
      <w:rPr>
        <w:rFonts w:ascii="Times New Roman" w:eastAsia="Times New Roman" w:hAnsi="Times New Roman" w:hint="default"/>
      </w:rPr>
    </w:lvl>
    <w:lvl w:ilvl="1" w:tplc="040B0003" w:tentative="1">
      <w:start w:val="1"/>
      <w:numFmt w:val="bullet"/>
      <w:lvlText w:val="o"/>
      <w:lvlJc w:val="left"/>
      <w:pPr>
        <w:ind w:left="1440" w:hanging="360"/>
      </w:pPr>
      <w:rPr>
        <w:rFonts w:ascii="Courier New" w:hAnsi="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nsid w:val="16EC12A8"/>
    <w:multiLevelType w:val="hybridMultilevel"/>
    <w:tmpl w:val="D1D0C20C"/>
    <w:lvl w:ilvl="0" w:tplc="895E69EA">
      <w:numFmt w:val="bullet"/>
      <w:lvlText w:val="-"/>
      <w:lvlJc w:val="left"/>
      <w:pPr>
        <w:ind w:left="720" w:hanging="360"/>
      </w:pPr>
      <w:rPr>
        <w:rFonts w:ascii="Times New Roman" w:eastAsia="Times New Roman" w:hAnsi="Times New Roman" w:hint="default"/>
      </w:rPr>
    </w:lvl>
    <w:lvl w:ilvl="1" w:tplc="040B0003" w:tentative="1">
      <w:start w:val="1"/>
      <w:numFmt w:val="bullet"/>
      <w:lvlText w:val="o"/>
      <w:lvlJc w:val="left"/>
      <w:pPr>
        <w:ind w:left="1440" w:hanging="360"/>
      </w:pPr>
      <w:rPr>
        <w:rFonts w:ascii="Courier New" w:hAnsi="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19A61E4F"/>
    <w:multiLevelType w:val="hybridMultilevel"/>
    <w:tmpl w:val="7CEE38EA"/>
    <w:lvl w:ilvl="0" w:tplc="E3140EC2">
      <w:numFmt w:val="bullet"/>
      <w:lvlText w:val="-"/>
      <w:lvlJc w:val="left"/>
      <w:pPr>
        <w:ind w:left="720" w:hanging="360"/>
      </w:pPr>
      <w:rPr>
        <w:rFonts w:ascii="Times New Roman" w:eastAsia="Times New Roman" w:hAnsi="Times New Roman" w:hint="default"/>
      </w:rPr>
    </w:lvl>
    <w:lvl w:ilvl="1" w:tplc="040B0003" w:tentative="1">
      <w:start w:val="1"/>
      <w:numFmt w:val="bullet"/>
      <w:lvlText w:val="o"/>
      <w:lvlJc w:val="left"/>
      <w:pPr>
        <w:ind w:left="1440" w:hanging="360"/>
      </w:pPr>
      <w:rPr>
        <w:rFonts w:ascii="Courier New" w:hAnsi="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nsid w:val="22CC1789"/>
    <w:multiLevelType w:val="hybridMultilevel"/>
    <w:tmpl w:val="9906F7CA"/>
    <w:lvl w:ilvl="0" w:tplc="FF4835B4">
      <w:numFmt w:val="bullet"/>
      <w:lvlText w:val="-"/>
      <w:lvlJc w:val="left"/>
      <w:pPr>
        <w:ind w:left="720" w:hanging="360"/>
      </w:pPr>
      <w:rPr>
        <w:rFonts w:ascii="Times New Roman" w:eastAsia="Times New Roman" w:hAnsi="Times New Roman" w:hint="default"/>
      </w:rPr>
    </w:lvl>
    <w:lvl w:ilvl="1" w:tplc="040B0003" w:tentative="1">
      <w:start w:val="1"/>
      <w:numFmt w:val="bullet"/>
      <w:lvlText w:val="o"/>
      <w:lvlJc w:val="left"/>
      <w:pPr>
        <w:ind w:left="1440" w:hanging="360"/>
      </w:pPr>
      <w:rPr>
        <w:rFonts w:ascii="Courier New" w:hAnsi="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60431C4"/>
    <w:multiLevelType w:val="hybridMultilevel"/>
    <w:tmpl w:val="79786858"/>
    <w:lvl w:ilvl="0" w:tplc="169A6A18">
      <w:numFmt w:val="bullet"/>
      <w:lvlText w:val="-"/>
      <w:lvlJc w:val="left"/>
      <w:pPr>
        <w:ind w:left="1080" w:hanging="360"/>
      </w:pPr>
      <w:rPr>
        <w:rFonts w:ascii="Times New Roman" w:eastAsia="Times New Roman" w:hAnsi="Times New Roman" w:hint="default"/>
      </w:rPr>
    </w:lvl>
    <w:lvl w:ilvl="1" w:tplc="040B0003" w:tentative="1">
      <w:start w:val="1"/>
      <w:numFmt w:val="bullet"/>
      <w:lvlText w:val="o"/>
      <w:lvlJc w:val="left"/>
      <w:pPr>
        <w:ind w:left="1800" w:hanging="360"/>
      </w:pPr>
      <w:rPr>
        <w:rFonts w:ascii="Courier New" w:hAnsi="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7">
    <w:nsid w:val="5E286B34"/>
    <w:multiLevelType w:val="hybridMultilevel"/>
    <w:tmpl w:val="CB864EFC"/>
    <w:lvl w:ilvl="0" w:tplc="CEF2C644">
      <w:start w:val="1"/>
      <w:numFmt w:val="upperRoman"/>
      <w:lvlText w:val="%1)"/>
      <w:lvlJc w:val="left"/>
      <w:pPr>
        <w:ind w:left="1080" w:hanging="720"/>
      </w:pPr>
      <w:rPr>
        <w:rFonts w:cs="Times New Roman" w:hint="default"/>
      </w:rPr>
    </w:lvl>
    <w:lvl w:ilvl="1" w:tplc="040B0019" w:tentative="1">
      <w:start w:val="1"/>
      <w:numFmt w:val="lowerLetter"/>
      <w:lvlText w:val="%2."/>
      <w:lvlJc w:val="left"/>
      <w:pPr>
        <w:ind w:left="1440" w:hanging="360"/>
      </w:pPr>
      <w:rPr>
        <w:rFonts w:cs="Times New Roman"/>
      </w:rPr>
    </w:lvl>
    <w:lvl w:ilvl="2" w:tplc="040B001B" w:tentative="1">
      <w:start w:val="1"/>
      <w:numFmt w:val="lowerRoman"/>
      <w:lvlText w:val="%3."/>
      <w:lvlJc w:val="right"/>
      <w:pPr>
        <w:ind w:left="2160" w:hanging="180"/>
      </w:pPr>
      <w:rPr>
        <w:rFonts w:cs="Times New Roman"/>
      </w:rPr>
    </w:lvl>
    <w:lvl w:ilvl="3" w:tplc="040B000F" w:tentative="1">
      <w:start w:val="1"/>
      <w:numFmt w:val="decimal"/>
      <w:lvlText w:val="%4."/>
      <w:lvlJc w:val="left"/>
      <w:pPr>
        <w:ind w:left="2880" w:hanging="360"/>
      </w:pPr>
      <w:rPr>
        <w:rFonts w:cs="Times New Roman"/>
      </w:rPr>
    </w:lvl>
    <w:lvl w:ilvl="4" w:tplc="040B0019" w:tentative="1">
      <w:start w:val="1"/>
      <w:numFmt w:val="lowerLetter"/>
      <w:lvlText w:val="%5."/>
      <w:lvlJc w:val="left"/>
      <w:pPr>
        <w:ind w:left="3600" w:hanging="360"/>
      </w:pPr>
      <w:rPr>
        <w:rFonts w:cs="Times New Roman"/>
      </w:rPr>
    </w:lvl>
    <w:lvl w:ilvl="5" w:tplc="040B001B" w:tentative="1">
      <w:start w:val="1"/>
      <w:numFmt w:val="lowerRoman"/>
      <w:lvlText w:val="%6."/>
      <w:lvlJc w:val="right"/>
      <w:pPr>
        <w:ind w:left="4320" w:hanging="180"/>
      </w:pPr>
      <w:rPr>
        <w:rFonts w:cs="Times New Roman"/>
      </w:rPr>
    </w:lvl>
    <w:lvl w:ilvl="6" w:tplc="040B000F" w:tentative="1">
      <w:start w:val="1"/>
      <w:numFmt w:val="decimal"/>
      <w:lvlText w:val="%7."/>
      <w:lvlJc w:val="left"/>
      <w:pPr>
        <w:ind w:left="5040" w:hanging="360"/>
      </w:pPr>
      <w:rPr>
        <w:rFonts w:cs="Times New Roman"/>
      </w:rPr>
    </w:lvl>
    <w:lvl w:ilvl="7" w:tplc="040B0019" w:tentative="1">
      <w:start w:val="1"/>
      <w:numFmt w:val="lowerLetter"/>
      <w:lvlText w:val="%8."/>
      <w:lvlJc w:val="left"/>
      <w:pPr>
        <w:ind w:left="5760" w:hanging="360"/>
      </w:pPr>
      <w:rPr>
        <w:rFonts w:cs="Times New Roman"/>
      </w:rPr>
    </w:lvl>
    <w:lvl w:ilvl="8" w:tplc="040B001B" w:tentative="1">
      <w:start w:val="1"/>
      <w:numFmt w:val="lowerRoman"/>
      <w:lvlText w:val="%9."/>
      <w:lvlJc w:val="right"/>
      <w:pPr>
        <w:ind w:left="6480" w:hanging="180"/>
      </w:pPr>
      <w:rPr>
        <w:rFonts w:cs="Times New Roman"/>
      </w:rPr>
    </w:lvl>
  </w:abstractNum>
  <w:abstractNum w:abstractNumId="8">
    <w:nsid w:val="66D4202B"/>
    <w:multiLevelType w:val="hybridMultilevel"/>
    <w:tmpl w:val="68364BE8"/>
    <w:lvl w:ilvl="0" w:tplc="84ECB2F2">
      <w:numFmt w:val="bullet"/>
      <w:lvlText w:val="-"/>
      <w:lvlJc w:val="left"/>
      <w:pPr>
        <w:ind w:left="720" w:hanging="360"/>
      </w:pPr>
      <w:rPr>
        <w:rFonts w:ascii="Times New Roman" w:eastAsia="Times New Roman" w:hAnsi="Times New Roman" w:hint="default"/>
      </w:rPr>
    </w:lvl>
    <w:lvl w:ilvl="1" w:tplc="040B0003" w:tentative="1">
      <w:start w:val="1"/>
      <w:numFmt w:val="bullet"/>
      <w:lvlText w:val="o"/>
      <w:lvlJc w:val="left"/>
      <w:pPr>
        <w:ind w:left="1440" w:hanging="360"/>
      </w:pPr>
      <w:rPr>
        <w:rFonts w:ascii="Courier New" w:hAnsi="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nsid w:val="67BA24A5"/>
    <w:multiLevelType w:val="hybridMultilevel"/>
    <w:tmpl w:val="75EA1B18"/>
    <w:lvl w:ilvl="0" w:tplc="9C0E5BF6">
      <w:numFmt w:val="bullet"/>
      <w:lvlText w:val="-"/>
      <w:lvlJc w:val="left"/>
      <w:pPr>
        <w:ind w:left="720" w:hanging="360"/>
      </w:pPr>
      <w:rPr>
        <w:rFonts w:ascii="Times New Roman" w:eastAsia="Times New Roman" w:hAnsi="Times New Roman" w:hint="default"/>
      </w:rPr>
    </w:lvl>
    <w:lvl w:ilvl="1" w:tplc="040B0003" w:tentative="1">
      <w:start w:val="1"/>
      <w:numFmt w:val="bullet"/>
      <w:lvlText w:val="o"/>
      <w:lvlJc w:val="left"/>
      <w:pPr>
        <w:ind w:left="1440" w:hanging="360"/>
      </w:pPr>
      <w:rPr>
        <w:rFonts w:ascii="Courier New" w:hAnsi="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nsid w:val="69E3053C"/>
    <w:multiLevelType w:val="hybridMultilevel"/>
    <w:tmpl w:val="20443350"/>
    <w:lvl w:ilvl="0" w:tplc="AFF83316">
      <w:numFmt w:val="bullet"/>
      <w:lvlText w:val="-"/>
      <w:lvlJc w:val="left"/>
      <w:pPr>
        <w:ind w:left="720" w:hanging="360"/>
      </w:pPr>
      <w:rPr>
        <w:rFonts w:ascii="Times New Roman" w:eastAsia="Times New Roman" w:hAnsi="Times New Roman" w:hint="default"/>
      </w:rPr>
    </w:lvl>
    <w:lvl w:ilvl="1" w:tplc="040B0003" w:tentative="1">
      <w:start w:val="1"/>
      <w:numFmt w:val="bullet"/>
      <w:lvlText w:val="o"/>
      <w:lvlJc w:val="left"/>
      <w:pPr>
        <w:ind w:left="1440" w:hanging="360"/>
      </w:pPr>
      <w:rPr>
        <w:rFonts w:ascii="Courier New" w:hAnsi="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4"/>
  </w:num>
  <w:num w:numId="6">
    <w:abstractNumId w:val="6"/>
  </w:num>
  <w:num w:numId="7">
    <w:abstractNumId w:val="5"/>
  </w:num>
  <w:num w:numId="8">
    <w:abstractNumId w:val="7"/>
  </w:num>
  <w:num w:numId="9">
    <w:abstractNumId w:val="8"/>
  </w:num>
  <w:num w:numId="10">
    <w:abstractNumId w:val="2"/>
  </w:num>
  <w:num w:numId="1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trackRevisions/>
  <w:defaultTabStop w:val="1304"/>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0B75D6"/>
    <w:rsid w:val="00005653"/>
    <w:rsid w:val="00005BDF"/>
    <w:rsid w:val="00006096"/>
    <w:rsid w:val="00006C41"/>
    <w:rsid w:val="00010F1B"/>
    <w:rsid w:val="0001123F"/>
    <w:rsid w:val="00011349"/>
    <w:rsid w:val="00020566"/>
    <w:rsid w:val="00023FD3"/>
    <w:rsid w:val="000253C3"/>
    <w:rsid w:val="000370CE"/>
    <w:rsid w:val="00040F27"/>
    <w:rsid w:val="00041FE6"/>
    <w:rsid w:val="00042334"/>
    <w:rsid w:val="00045FC7"/>
    <w:rsid w:val="00047A7B"/>
    <w:rsid w:val="0005345B"/>
    <w:rsid w:val="0005511F"/>
    <w:rsid w:val="00055A1F"/>
    <w:rsid w:val="00066CAA"/>
    <w:rsid w:val="00075F3A"/>
    <w:rsid w:val="00092116"/>
    <w:rsid w:val="000934A5"/>
    <w:rsid w:val="00094B53"/>
    <w:rsid w:val="00096BD5"/>
    <w:rsid w:val="000A0B30"/>
    <w:rsid w:val="000A66B2"/>
    <w:rsid w:val="000B75D6"/>
    <w:rsid w:val="000B7B7C"/>
    <w:rsid w:val="000C64F1"/>
    <w:rsid w:val="000C6A68"/>
    <w:rsid w:val="000D4040"/>
    <w:rsid w:val="000D6527"/>
    <w:rsid w:val="000E11BC"/>
    <w:rsid w:val="000E1BD2"/>
    <w:rsid w:val="000E4935"/>
    <w:rsid w:val="000E5A70"/>
    <w:rsid w:val="000F0836"/>
    <w:rsid w:val="000F281D"/>
    <w:rsid w:val="000F735F"/>
    <w:rsid w:val="001044A1"/>
    <w:rsid w:val="001059F5"/>
    <w:rsid w:val="001101E6"/>
    <w:rsid w:val="00110FC5"/>
    <w:rsid w:val="001116A8"/>
    <w:rsid w:val="0011237F"/>
    <w:rsid w:val="001175E5"/>
    <w:rsid w:val="001176B5"/>
    <w:rsid w:val="00125D60"/>
    <w:rsid w:val="001312E5"/>
    <w:rsid w:val="00132656"/>
    <w:rsid w:val="00145174"/>
    <w:rsid w:val="00151AC8"/>
    <w:rsid w:val="00152EDE"/>
    <w:rsid w:val="001560F7"/>
    <w:rsid w:val="00157255"/>
    <w:rsid w:val="001721FB"/>
    <w:rsid w:val="00174456"/>
    <w:rsid w:val="001804E1"/>
    <w:rsid w:val="0018284F"/>
    <w:rsid w:val="00192273"/>
    <w:rsid w:val="0019492D"/>
    <w:rsid w:val="0019746F"/>
    <w:rsid w:val="001A3DB8"/>
    <w:rsid w:val="001B5784"/>
    <w:rsid w:val="001C0223"/>
    <w:rsid w:val="001C0AC9"/>
    <w:rsid w:val="001C14D4"/>
    <w:rsid w:val="001C4A8D"/>
    <w:rsid w:val="001E19E5"/>
    <w:rsid w:val="001E3998"/>
    <w:rsid w:val="001F58BC"/>
    <w:rsid w:val="00205057"/>
    <w:rsid w:val="00206BCC"/>
    <w:rsid w:val="00206EC2"/>
    <w:rsid w:val="00213D42"/>
    <w:rsid w:val="002206C0"/>
    <w:rsid w:val="002241D4"/>
    <w:rsid w:val="002265CD"/>
    <w:rsid w:val="00275454"/>
    <w:rsid w:val="00277C91"/>
    <w:rsid w:val="00281001"/>
    <w:rsid w:val="00282ECF"/>
    <w:rsid w:val="00284018"/>
    <w:rsid w:val="002841CE"/>
    <w:rsid w:val="00290C3D"/>
    <w:rsid w:val="002931D4"/>
    <w:rsid w:val="00295A70"/>
    <w:rsid w:val="002A371E"/>
    <w:rsid w:val="002A70CD"/>
    <w:rsid w:val="002B4B07"/>
    <w:rsid w:val="002B6FA5"/>
    <w:rsid w:val="002B718B"/>
    <w:rsid w:val="002C18EF"/>
    <w:rsid w:val="002C3EC3"/>
    <w:rsid w:val="002D0FDD"/>
    <w:rsid w:val="002D1912"/>
    <w:rsid w:val="002D5600"/>
    <w:rsid w:val="002E5E4B"/>
    <w:rsid w:val="002E67CC"/>
    <w:rsid w:val="002F304C"/>
    <w:rsid w:val="002F56FA"/>
    <w:rsid w:val="00303EC4"/>
    <w:rsid w:val="00321172"/>
    <w:rsid w:val="00332084"/>
    <w:rsid w:val="00332631"/>
    <w:rsid w:val="00334989"/>
    <w:rsid w:val="0033608F"/>
    <w:rsid w:val="003414A8"/>
    <w:rsid w:val="0034526D"/>
    <w:rsid w:val="0034601B"/>
    <w:rsid w:val="003472F2"/>
    <w:rsid w:val="00364EF2"/>
    <w:rsid w:val="00371246"/>
    <w:rsid w:val="00373E9F"/>
    <w:rsid w:val="00376AB8"/>
    <w:rsid w:val="003802EF"/>
    <w:rsid w:val="00392A57"/>
    <w:rsid w:val="003B1B4B"/>
    <w:rsid w:val="003B1E32"/>
    <w:rsid w:val="003C4366"/>
    <w:rsid w:val="003C6BDA"/>
    <w:rsid w:val="003C6CBB"/>
    <w:rsid w:val="003D29DA"/>
    <w:rsid w:val="003D2D96"/>
    <w:rsid w:val="003D5C44"/>
    <w:rsid w:val="003E33E1"/>
    <w:rsid w:val="003E4DC7"/>
    <w:rsid w:val="003E6685"/>
    <w:rsid w:val="003E7763"/>
    <w:rsid w:val="00410384"/>
    <w:rsid w:val="00411FA5"/>
    <w:rsid w:val="00412B77"/>
    <w:rsid w:val="004143AD"/>
    <w:rsid w:val="00415FCE"/>
    <w:rsid w:val="004323B4"/>
    <w:rsid w:val="00440F6B"/>
    <w:rsid w:val="004417EE"/>
    <w:rsid w:val="00450A90"/>
    <w:rsid w:val="00452BA5"/>
    <w:rsid w:val="00460EBD"/>
    <w:rsid w:val="00462624"/>
    <w:rsid w:val="0046513F"/>
    <w:rsid w:val="004652E2"/>
    <w:rsid w:val="004660DB"/>
    <w:rsid w:val="00466D8C"/>
    <w:rsid w:val="004774D9"/>
    <w:rsid w:val="004845E1"/>
    <w:rsid w:val="0049703F"/>
    <w:rsid w:val="004A24D7"/>
    <w:rsid w:val="004A4567"/>
    <w:rsid w:val="004A752A"/>
    <w:rsid w:val="004C1B75"/>
    <w:rsid w:val="004C2479"/>
    <w:rsid w:val="004D0EB1"/>
    <w:rsid w:val="004D1475"/>
    <w:rsid w:val="004D257B"/>
    <w:rsid w:val="004D4452"/>
    <w:rsid w:val="004E3E3C"/>
    <w:rsid w:val="004E59C0"/>
    <w:rsid w:val="004F0611"/>
    <w:rsid w:val="004F3C18"/>
    <w:rsid w:val="005034B8"/>
    <w:rsid w:val="00514515"/>
    <w:rsid w:val="005160DB"/>
    <w:rsid w:val="00543351"/>
    <w:rsid w:val="005457DC"/>
    <w:rsid w:val="00546B8B"/>
    <w:rsid w:val="00550B12"/>
    <w:rsid w:val="0055300B"/>
    <w:rsid w:val="005538D6"/>
    <w:rsid w:val="005608C3"/>
    <w:rsid w:val="0056107B"/>
    <w:rsid w:val="005740A9"/>
    <w:rsid w:val="00585248"/>
    <w:rsid w:val="00587747"/>
    <w:rsid w:val="00592D8B"/>
    <w:rsid w:val="00595877"/>
    <w:rsid w:val="005B0782"/>
    <w:rsid w:val="005B75B3"/>
    <w:rsid w:val="005C009D"/>
    <w:rsid w:val="005C2DB7"/>
    <w:rsid w:val="005C6C0D"/>
    <w:rsid w:val="005E0BBE"/>
    <w:rsid w:val="005E1041"/>
    <w:rsid w:val="005E280A"/>
    <w:rsid w:val="005F2263"/>
    <w:rsid w:val="005F5996"/>
    <w:rsid w:val="005F69E9"/>
    <w:rsid w:val="005F6C51"/>
    <w:rsid w:val="00604B87"/>
    <w:rsid w:val="006109BE"/>
    <w:rsid w:val="00611B72"/>
    <w:rsid w:val="006146E3"/>
    <w:rsid w:val="006172D2"/>
    <w:rsid w:val="00617D2D"/>
    <w:rsid w:val="00621246"/>
    <w:rsid w:val="006508C9"/>
    <w:rsid w:val="00656331"/>
    <w:rsid w:val="00657F9D"/>
    <w:rsid w:val="00660346"/>
    <w:rsid w:val="0066130D"/>
    <w:rsid w:val="006621EC"/>
    <w:rsid w:val="0068616B"/>
    <w:rsid w:val="0068728E"/>
    <w:rsid w:val="0069340E"/>
    <w:rsid w:val="00693CA9"/>
    <w:rsid w:val="00697069"/>
    <w:rsid w:val="006A0A85"/>
    <w:rsid w:val="006B1788"/>
    <w:rsid w:val="006B5CD5"/>
    <w:rsid w:val="006C0258"/>
    <w:rsid w:val="006C5E55"/>
    <w:rsid w:val="006C7258"/>
    <w:rsid w:val="006D1225"/>
    <w:rsid w:val="006D4B9D"/>
    <w:rsid w:val="006E2222"/>
    <w:rsid w:val="006E3B02"/>
    <w:rsid w:val="006E3BF1"/>
    <w:rsid w:val="006E5552"/>
    <w:rsid w:val="006F54D5"/>
    <w:rsid w:val="006F7DDD"/>
    <w:rsid w:val="00700226"/>
    <w:rsid w:val="00716009"/>
    <w:rsid w:val="007202A2"/>
    <w:rsid w:val="00721FED"/>
    <w:rsid w:val="0072545C"/>
    <w:rsid w:val="007255A8"/>
    <w:rsid w:val="00726824"/>
    <w:rsid w:val="00727C98"/>
    <w:rsid w:val="00733269"/>
    <w:rsid w:val="00746C2C"/>
    <w:rsid w:val="00747B04"/>
    <w:rsid w:val="007513FC"/>
    <w:rsid w:val="00751999"/>
    <w:rsid w:val="00756C19"/>
    <w:rsid w:val="007625E5"/>
    <w:rsid w:val="00765601"/>
    <w:rsid w:val="0078584B"/>
    <w:rsid w:val="007926D4"/>
    <w:rsid w:val="007954EF"/>
    <w:rsid w:val="007A16A5"/>
    <w:rsid w:val="007A33EC"/>
    <w:rsid w:val="007A61D9"/>
    <w:rsid w:val="007B6E57"/>
    <w:rsid w:val="007C2108"/>
    <w:rsid w:val="007D112D"/>
    <w:rsid w:val="007D2225"/>
    <w:rsid w:val="007D55CA"/>
    <w:rsid w:val="007E45DE"/>
    <w:rsid w:val="008065BC"/>
    <w:rsid w:val="00810F88"/>
    <w:rsid w:val="00815F5C"/>
    <w:rsid w:val="008169A7"/>
    <w:rsid w:val="008170F1"/>
    <w:rsid w:val="00817777"/>
    <w:rsid w:val="00825076"/>
    <w:rsid w:val="00833489"/>
    <w:rsid w:val="008410FD"/>
    <w:rsid w:val="008422B1"/>
    <w:rsid w:val="008467CB"/>
    <w:rsid w:val="00847EA5"/>
    <w:rsid w:val="00850CF7"/>
    <w:rsid w:val="00856039"/>
    <w:rsid w:val="0087213B"/>
    <w:rsid w:val="00875256"/>
    <w:rsid w:val="0087739C"/>
    <w:rsid w:val="00882123"/>
    <w:rsid w:val="00890227"/>
    <w:rsid w:val="00894770"/>
    <w:rsid w:val="00896869"/>
    <w:rsid w:val="008A19D6"/>
    <w:rsid w:val="008B4C32"/>
    <w:rsid w:val="008B4F34"/>
    <w:rsid w:val="008B5E7D"/>
    <w:rsid w:val="008B6CF1"/>
    <w:rsid w:val="008C6F7B"/>
    <w:rsid w:val="008D31CA"/>
    <w:rsid w:val="008D384D"/>
    <w:rsid w:val="008D4A5C"/>
    <w:rsid w:val="008D60DD"/>
    <w:rsid w:val="008E289A"/>
    <w:rsid w:val="008F2C57"/>
    <w:rsid w:val="008F6A23"/>
    <w:rsid w:val="00906303"/>
    <w:rsid w:val="009162C6"/>
    <w:rsid w:val="009171CE"/>
    <w:rsid w:val="00923D36"/>
    <w:rsid w:val="009242F5"/>
    <w:rsid w:val="0094420A"/>
    <w:rsid w:val="00944E88"/>
    <w:rsid w:val="00960C53"/>
    <w:rsid w:val="009651BD"/>
    <w:rsid w:val="009652F1"/>
    <w:rsid w:val="00992297"/>
    <w:rsid w:val="00992F1D"/>
    <w:rsid w:val="009955C3"/>
    <w:rsid w:val="00995BDB"/>
    <w:rsid w:val="009B26C6"/>
    <w:rsid w:val="009C1BAF"/>
    <w:rsid w:val="009C795B"/>
    <w:rsid w:val="009D3573"/>
    <w:rsid w:val="00A01CCF"/>
    <w:rsid w:val="00A035F3"/>
    <w:rsid w:val="00A04621"/>
    <w:rsid w:val="00A05E3F"/>
    <w:rsid w:val="00A170A1"/>
    <w:rsid w:val="00A170CD"/>
    <w:rsid w:val="00A177BB"/>
    <w:rsid w:val="00A27A5A"/>
    <w:rsid w:val="00A334C1"/>
    <w:rsid w:val="00A33AB5"/>
    <w:rsid w:val="00A419B7"/>
    <w:rsid w:val="00A47370"/>
    <w:rsid w:val="00A52A0A"/>
    <w:rsid w:val="00A65C9F"/>
    <w:rsid w:val="00A77CFA"/>
    <w:rsid w:val="00A827D0"/>
    <w:rsid w:val="00A87B37"/>
    <w:rsid w:val="00A91CC8"/>
    <w:rsid w:val="00A950F2"/>
    <w:rsid w:val="00AA12F0"/>
    <w:rsid w:val="00AA5482"/>
    <w:rsid w:val="00AB342F"/>
    <w:rsid w:val="00AC1158"/>
    <w:rsid w:val="00AC4EBE"/>
    <w:rsid w:val="00AD08F6"/>
    <w:rsid w:val="00AE5355"/>
    <w:rsid w:val="00AF7981"/>
    <w:rsid w:val="00B00701"/>
    <w:rsid w:val="00B008FC"/>
    <w:rsid w:val="00B02B11"/>
    <w:rsid w:val="00B128DA"/>
    <w:rsid w:val="00B13AF8"/>
    <w:rsid w:val="00B25AC9"/>
    <w:rsid w:val="00B34B52"/>
    <w:rsid w:val="00B375B6"/>
    <w:rsid w:val="00B420FC"/>
    <w:rsid w:val="00B425E9"/>
    <w:rsid w:val="00B50578"/>
    <w:rsid w:val="00B55F33"/>
    <w:rsid w:val="00B56BA7"/>
    <w:rsid w:val="00B56C36"/>
    <w:rsid w:val="00B60289"/>
    <w:rsid w:val="00B66FF1"/>
    <w:rsid w:val="00B913E6"/>
    <w:rsid w:val="00B96AB7"/>
    <w:rsid w:val="00B96F94"/>
    <w:rsid w:val="00B97735"/>
    <w:rsid w:val="00B97CD3"/>
    <w:rsid w:val="00BA6BC8"/>
    <w:rsid w:val="00BA6ECC"/>
    <w:rsid w:val="00BA6FDB"/>
    <w:rsid w:val="00BA751F"/>
    <w:rsid w:val="00BA77B3"/>
    <w:rsid w:val="00BA7F07"/>
    <w:rsid w:val="00BB29E0"/>
    <w:rsid w:val="00BB2C3D"/>
    <w:rsid w:val="00BB3274"/>
    <w:rsid w:val="00BB4552"/>
    <w:rsid w:val="00BB5265"/>
    <w:rsid w:val="00BB5FB3"/>
    <w:rsid w:val="00BC15AE"/>
    <w:rsid w:val="00BC3421"/>
    <w:rsid w:val="00BC359E"/>
    <w:rsid w:val="00BC39A9"/>
    <w:rsid w:val="00BD6502"/>
    <w:rsid w:val="00BE0BA3"/>
    <w:rsid w:val="00BE5AB2"/>
    <w:rsid w:val="00BE5F29"/>
    <w:rsid w:val="00BE6D0E"/>
    <w:rsid w:val="00BF733E"/>
    <w:rsid w:val="00C0652E"/>
    <w:rsid w:val="00C107F5"/>
    <w:rsid w:val="00C2174B"/>
    <w:rsid w:val="00C2257C"/>
    <w:rsid w:val="00C231DF"/>
    <w:rsid w:val="00C24865"/>
    <w:rsid w:val="00C31459"/>
    <w:rsid w:val="00C346E5"/>
    <w:rsid w:val="00C37DF3"/>
    <w:rsid w:val="00C41C13"/>
    <w:rsid w:val="00C47A76"/>
    <w:rsid w:val="00C50182"/>
    <w:rsid w:val="00C51A30"/>
    <w:rsid w:val="00C63178"/>
    <w:rsid w:val="00C64DEC"/>
    <w:rsid w:val="00C67161"/>
    <w:rsid w:val="00C803E5"/>
    <w:rsid w:val="00C8597D"/>
    <w:rsid w:val="00C85DC5"/>
    <w:rsid w:val="00C908F9"/>
    <w:rsid w:val="00C93177"/>
    <w:rsid w:val="00C9388F"/>
    <w:rsid w:val="00C9531B"/>
    <w:rsid w:val="00C96879"/>
    <w:rsid w:val="00C97922"/>
    <w:rsid w:val="00CA313D"/>
    <w:rsid w:val="00CB1219"/>
    <w:rsid w:val="00CB2C63"/>
    <w:rsid w:val="00CB4705"/>
    <w:rsid w:val="00CB5F2D"/>
    <w:rsid w:val="00CC1A29"/>
    <w:rsid w:val="00CC2201"/>
    <w:rsid w:val="00CC2C52"/>
    <w:rsid w:val="00CC3B55"/>
    <w:rsid w:val="00CC42B3"/>
    <w:rsid w:val="00CD0AD7"/>
    <w:rsid w:val="00CE2E84"/>
    <w:rsid w:val="00CE7ECC"/>
    <w:rsid w:val="00CF33B8"/>
    <w:rsid w:val="00CF751E"/>
    <w:rsid w:val="00D0048D"/>
    <w:rsid w:val="00D069A6"/>
    <w:rsid w:val="00D073E0"/>
    <w:rsid w:val="00D079D2"/>
    <w:rsid w:val="00D12F78"/>
    <w:rsid w:val="00D136DD"/>
    <w:rsid w:val="00D23F95"/>
    <w:rsid w:val="00D2553C"/>
    <w:rsid w:val="00D3482B"/>
    <w:rsid w:val="00D41B81"/>
    <w:rsid w:val="00D559C7"/>
    <w:rsid w:val="00D60552"/>
    <w:rsid w:val="00D64CC8"/>
    <w:rsid w:val="00D67222"/>
    <w:rsid w:val="00D67842"/>
    <w:rsid w:val="00D75FBC"/>
    <w:rsid w:val="00D84364"/>
    <w:rsid w:val="00D91412"/>
    <w:rsid w:val="00D97609"/>
    <w:rsid w:val="00DA394B"/>
    <w:rsid w:val="00DA55F9"/>
    <w:rsid w:val="00DA5F84"/>
    <w:rsid w:val="00DA6741"/>
    <w:rsid w:val="00DB70C7"/>
    <w:rsid w:val="00DC0259"/>
    <w:rsid w:val="00DC14A7"/>
    <w:rsid w:val="00DC3FEF"/>
    <w:rsid w:val="00DC41A0"/>
    <w:rsid w:val="00DD0247"/>
    <w:rsid w:val="00DD0691"/>
    <w:rsid w:val="00DD1CEB"/>
    <w:rsid w:val="00DD23C3"/>
    <w:rsid w:val="00DD5251"/>
    <w:rsid w:val="00DE1787"/>
    <w:rsid w:val="00DE2BAE"/>
    <w:rsid w:val="00DE733E"/>
    <w:rsid w:val="00DF10C7"/>
    <w:rsid w:val="00DF310F"/>
    <w:rsid w:val="00E00C55"/>
    <w:rsid w:val="00E02A06"/>
    <w:rsid w:val="00E11194"/>
    <w:rsid w:val="00E11654"/>
    <w:rsid w:val="00E136F0"/>
    <w:rsid w:val="00E17F3E"/>
    <w:rsid w:val="00E211BB"/>
    <w:rsid w:val="00E32375"/>
    <w:rsid w:val="00E3324B"/>
    <w:rsid w:val="00E40AEA"/>
    <w:rsid w:val="00E5498D"/>
    <w:rsid w:val="00E550A2"/>
    <w:rsid w:val="00E66C7D"/>
    <w:rsid w:val="00E81DBF"/>
    <w:rsid w:val="00E83234"/>
    <w:rsid w:val="00E84039"/>
    <w:rsid w:val="00E85172"/>
    <w:rsid w:val="00E86DBA"/>
    <w:rsid w:val="00E90A2D"/>
    <w:rsid w:val="00E94277"/>
    <w:rsid w:val="00E943D8"/>
    <w:rsid w:val="00E953AF"/>
    <w:rsid w:val="00E9694F"/>
    <w:rsid w:val="00E97EF8"/>
    <w:rsid w:val="00EA3ADE"/>
    <w:rsid w:val="00EB347D"/>
    <w:rsid w:val="00EB4584"/>
    <w:rsid w:val="00EC3F68"/>
    <w:rsid w:val="00EC4056"/>
    <w:rsid w:val="00EF16C9"/>
    <w:rsid w:val="00EF7AF3"/>
    <w:rsid w:val="00F0030C"/>
    <w:rsid w:val="00F02B85"/>
    <w:rsid w:val="00F07DA5"/>
    <w:rsid w:val="00F112F9"/>
    <w:rsid w:val="00F1269A"/>
    <w:rsid w:val="00F14457"/>
    <w:rsid w:val="00F17497"/>
    <w:rsid w:val="00F257F6"/>
    <w:rsid w:val="00F3459A"/>
    <w:rsid w:val="00F4034C"/>
    <w:rsid w:val="00F43317"/>
    <w:rsid w:val="00F452B6"/>
    <w:rsid w:val="00F535BB"/>
    <w:rsid w:val="00F538B0"/>
    <w:rsid w:val="00F5672A"/>
    <w:rsid w:val="00F62122"/>
    <w:rsid w:val="00F71A94"/>
    <w:rsid w:val="00F811FD"/>
    <w:rsid w:val="00F84E28"/>
    <w:rsid w:val="00F9430A"/>
    <w:rsid w:val="00FA196B"/>
    <w:rsid w:val="00FA32FC"/>
    <w:rsid w:val="00FA66B6"/>
    <w:rsid w:val="00FB4A89"/>
    <w:rsid w:val="00FB6383"/>
    <w:rsid w:val="00FC1B63"/>
    <w:rsid w:val="00FC2874"/>
    <w:rsid w:val="00FC3BCA"/>
    <w:rsid w:val="00FC4B4D"/>
    <w:rsid w:val="00FE1F97"/>
    <w:rsid w:val="00FE5974"/>
    <w:rsid w:val="00FF3D35"/>
    <w:rsid w:val="00FF423D"/>
  </w:rsids>
  <m:mathPr>
    <m:mathFont m:val="Cambria Math"/>
    <m:brkBin m:val="before"/>
    <m:brkBinSub m:val="--"/>
    <m:smallFrac m:val="off"/>
    <m:dispDef/>
    <m:lMargin m:val="0"/>
    <m:rMargin m:val="0"/>
    <m:defJc m:val="centerGroup"/>
    <m:wrapIndent m:val="1440"/>
    <m:intLim m:val="subSup"/>
    <m:naryLim m:val="undOvr"/>
  </m:mathPr>
  <w:uiCompat97To2003/>
  <w:themeFontLang w:val="fi-FI"/>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ity"/>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fi-FI" w:eastAsia="fi-FI" w:bidi="ar-SA"/>
      </w:rPr>
    </w:rPrDefault>
    <w:pPrDefault/>
  </w:docDefaults>
  <w:latentStyles w:defLockedState="0" w:defUIPriority="99" w:defSemiHidden="1" w:defUnhideWhenUsed="0" w:defQFormat="0" w:count="267">
    <w:lsdException w:name="Normal" w:semiHidden="0" w:uiPriority="0" w:qFormat="1"/>
    <w:lsdException w:name="heading 1" w:semiHidden="0" w:uiPriority="0" w:qFormat="1"/>
    <w:lsdException w:name="heading 2" w:semiHidden="0" w:uiPriority="0" w:qFormat="1"/>
    <w:lsdException w:name="heading 3" w:semiHidden="0" w:uiPriority="0" w:qFormat="1"/>
    <w:lsdException w:name="heading 4" w:semiHidden="0" w:uiPriority="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0"/>
    <w:lsdException w:name="toc 2" w:semiHidden="0" w:uiPriority="0"/>
    <w:lsdException w:name="toc 3" w:semiHidden="0" w:uiPriority="0"/>
    <w:lsdException w:name="toc 4" w:semiHidden="0" w:uiPriority="0"/>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unhideWhenUsed="1"/>
    <w:lsdException w:name="footnote text" w:locked="1" w:unhideWhenUsed="1"/>
    <w:lsdException w:name="annotation text" w:locked="1" w:unhideWhenUsed="1"/>
    <w:lsdException w:name="header" w:locked="1" w:unhideWhenUsed="1"/>
    <w:lsdException w:name="footer" w:locked="1" w:unhideWhenUsed="1"/>
    <w:lsdException w:name="index heading" w:locked="1" w:unhideWhenUsed="1"/>
    <w:lsdException w:name="caption" w:uiPriority="0" w:unhideWhenUsed="1"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semiHidden="0" w:uiPriority="39" w:qFormat="1"/>
  </w:latentStyles>
  <w:style w:type="paragraph" w:default="1" w:styleId="Normal">
    <w:name w:val="Normal"/>
    <w:qFormat/>
    <w:rsid w:val="00FA66B6"/>
    <w:pPr>
      <w:spacing w:after="200"/>
    </w:pPr>
    <w:rPr>
      <w:sz w:val="24"/>
      <w:lang w:val="en-US" w:eastAsia="en-US"/>
    </w:rPr>
  </w:style>
  <w:style w:type="paragraph" w:styleId="Heading1">
    <w:name w:val="heading 1"/>
    <w:basedOn w:val="Normal"/>
    <w:next w:val="Normal"/>
    <w:link w:val="Heading1Char"/>
    <w:uiPriority w:val="99"/>
    <w:qFormat/>
    <w:rsid w:val="00FA66B6"/>
    <w:pPr>
      <w:spacing w:before="480" w:after="0"/>
      <w:contextualSpacing/>
      <w:outlineLvl w:val="0"/>
    </w:pPr>
    <w:rPr>
      <w:rFonts w:ascii="Arial" w:hAnsi="Arial"/>
      <w:b/>
      <w:bCs/>
      <w:sz w:val="28"/>
      <w:szCs w:val="28"/>
    </w:rPr>
  </w:style>
  <w:style w:type="paragraph" w:styleId="Heading2">
    <w:name w:val="heading 2"/>
    <w:basedOn w:val="Normal"/>
    <w:next w:val="Normal"/>
    <w:link w:val="Heading2Char"/>
    <w:uiPriority w:val="99"/>
    <w:qFormat/>
    <w:rsid w:val="00FA66B6"/>
    <w:pPr>
      <w:spacing w:before="200" w:after="0"/>
      <w:outlineLvl w:val="1"/>
    </w:pPr>
    <w:rPr>
      <w:rFonts w:ascii="Arial" w:hAnsi="Arial"/>
      <w:b/>
      <w:bCs/>
      <w:sz w:val="26"/>
      <w:szCs w:val="26"/>
    </w:rPr>
  </w:style>
  <w:style w:type="paragraph" w:styleId="Heading3">
    <w:name w:val="heading 3"/>
    <w:basedOn w:val="Normal"/>
    <w:next w:val="Normal"/>
    <w:link w:val="Heading3Char"/>
    <w:uiPriority w:val="99"/>
    <w:qFormat/>
    <w:rsid w:val="00FA66B6"/>
    <w:pPr>
      <w:spacing w:before="200" w:after="0" w:line="271" w:lineRule="auto"/>
      <w:outlineLvl w:val="2"/>
    </w:pPr>
    <w:rPr>
      <w:rFonts w:ascii="Arial" w:hAnsi="Arial"/>
      <w:b/>
      <w:bCs/>
    </w:rPr>
  </w:style>
  <w:style w:type="paragraph" w:styleId="Heading4">
    <w:name w:val="heading 4"/>
    <w:basedOn w:val="Normal"/>
    <w:next w:val="Normal"/>
    <w:link w:val="Heading4Char"/>
    <w:uiPriority w:val="99"/>
    <w:qFormat/>
    <w:rsid w:val="00FA66B6"/>
    <w:pPr>
      <w:spacing w:before="200" w:after="0"/>
      <w:outlineLvl w:val="3"/>
    </w:pPr>
    <w:rPr>
      <w:rFonts w:ascii="Arial" w:hAnsi="Arial"/>
      <w:b/>
      <w:bCs/>
      <w:i/>
      <w:iCs/>
    </w:rPr>
  </w:style>
  <w:style w:type="paragraph" w:styleId="Heading5">
    <w:name w:val="heading 5"/>
    <w:basedOn w:val="Normal"/>
    <w:next w:val="Normal"/>
    <w:link w:val="Heading5Char"/>
    <w:uiPriority w:val="99"/>
    <w:qFormat/>
    <w:rsid w:val="00FA66B6"/>
    <w:pPr>
      <w:spacing w:before="200" w:after="0"/>
      <w:outlineLvl w:val="4"/>
    </w:pPr>
    <w:rPr>
      <w:rFonts w:ascii="Arial" w:hAnsi="Arial"/>
      <w:b/>
      <w:bCs/>
      <w:color w:val="7F7F7F"/>
    </w:rPr>
  </w:style>
  <w:style w:type="paragraph" w:styleId="Heading6">
    <w:name w:val="heading 6"/>
    <w:basedOn w:val="Normal"/>
    <w:next w:val="Normal"/>
    <w:link w:val="Heading6Char"/>
    <w:uiPriority w:val="99"/>
    <w:qFormat/>
    <w:rsid w:val="00FA66B6"/>
    <w:pPr>
      <w:spacing w:after="0" w:line="271" w:lineRule="auto"/>
      <w:outlineLvl w:val="5"/>
    </w:pPr>
    <w:rPr>
      <w:rFonts w:ascii="Arial" w:hAnsi="Arial"/>
      <w:b/>
      <w:bCs/>
      <w:i/>
      <w:iCs/>
      <w:color w:val="7F7F7F"/>
    </w:rPr>
  </w:style>
  <w:style w:type="paragraph" w:styleId="Heading7">
    <w:name w:val="heading 7"/>
    <w:basedOn w:val="Normal"/>
    <w:next w:val="Normal"/>
    <w:link w:val="Heading7Char"/>
    <w:uiPriority w:val="99"/>
    <w:qFormat/>
    <w:rsid w:val="00FA66B6"/>
    <w:pPr>
      <w:spacing w:after="0"/>
      <w:outlineLvl w:val="6"/>
    </w:pPr>
    <w:rPr>
      <w:rFonts w:ascii="Arial" w:hAnsi="Arial"/>
      <w:i/>
      <w:iCs/>
    </w:rPr>
  </w:style>
  <w:style w:type="paragraph" w:styleId="Heading8">
    <w:name w:val="heading 8"/>
    <w:basedOn w:val="Normal"/>
    <w:next w:val="Normal"/>
    <w:link w:val="Heading8Char"/>
    <w:uiPriority w:val="99"/>
    <w:qFormat/>
    <w:rsid w:val="00FA66B6"/>
    <w:pPr>
      <w:spacing w:after="0"/>
      <w:outlineLvl w:val="7"/>
    </w:pPr>
    <w:rPr>
      <w:rFonts w:ascii="Arial" w:hAnsi="Arial"/>
      <w:sz w:val="20"/>
      <w:szCs w:val="20"/>
    </w:rPr>
  </w:style>
  <w:style w:type="paragraph" w:styleId="Heading9">
    <w:name w:val="heading 9"/>
    <w:basedOn w:val="Normal"/>
    <w:next w:val="Normal"/>
    <w:link w:val="Heading9Char"/>
    <w:uiPriority w:val="99"/>
    <w:qFormat/>
    <w:rsid w:val="00FA66B6"/>
    <w:pPr>
      <w:spacing w:after="0"/>
      <w:outlineLvl w:val="8"/>
    </w:pPr>
    <w:rPr>
      <w:rFonts w:ascii="Arial" w:hAnsi="Arial"/>
      <w:i/>
      <w:iCs/>
      <w:spacing w:val="5"/>
      <w:sz w:val="20"/>
      <w:szCs w:val="2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FA66B6"/>
    <w:rPr>
      <w:rFonts w:ascii="Arial" w:hAnsi="Arial" w:cs="Times New Roman"/>
      <w:b/>
      <w:bCs/>
      <w:sz w:val="28"/>
      <w:szCs w:val="28"/>
    </w:rPr>
  </w:style>
  <w:style w:type="character" w:customStyle="1" w:styleId="Heading2Char">
    <w:name w:val="Heading 2 Char"/>
    <w:basedOn w:val="DefaultParagraphFont"/>
    <w:link w:val="Heading2"/>
    <w:uiPriority w:val="99"/>
    <w:semiHidden/>
    <w:locked/>
    <w:rsid w:val="00FA66B6"/>
    <w:rPr>
      <w:rFonts w:ascii="Arial" w:hAnsi="Arial" w:cs="Times New Roman"/>
      <w:b/>
      <w:bCs/>
      <w:sz w:val="26"/>
      <w:szCs w:val="26"/>
    </w:rPr>
  </w:style>
  <w:style w:type="character" w:customStyle="1" w:styleId="Heading3Char">
    <w:name w:val="Heading 3 Char"/>
    <w:basedOn w:val="DefaultParagraphFont"/>
    <w:link w:val="Heading3"/>
    <w:uiPriority w:val="99"/>
    <w:locked/>
    <w:rsid w:val="00FA66B6"/>
    <w:rPr>
      <w:rFonts w:ascii="Arial" w:hAnsi="Arial" w:cs="Times New Roman"/>
      <w:b/>
      <w:bCs/>
    </w:rPr>
  </w:style>
  <w:style w:type="character" w:customStyle="1" w:styleId="Heading4Char">
    <w:name w:val="Heading 4 Char"/>
    <w:basedOn w:val="DefaultParagraphFont"/>
    <w:link w:val="Heading4"/>
    <w:uiPriority w:val="99"/>
    <w:semiHidden/>
    <w:locked/>
    <w:rsid w:val="00FA66B6"/>
    <w:rPr>
      <w:rFonts w:ascii="Arial" w:hAnsi="Arial" w:cs="Times New Roman"/>
      <w:b/>
      <w:bCs/>
      <w:i/>
      <w:iCs/>
    </w:rPr>
  </w:style>
  <w:style w:type="character" w:customStyle="1" w:styleId="Heading5Char">
    <w:name w:val="Heading 5 Char"/>
    <w:basedOn w:val="DefaultParagraphFont"/>
    <w:link w:val="Heading5"/>
    <w:uiPriority w:val="99"/>
    <w:semiHidden/>
    <w:locked/>
    <w:rsid w:val="00FA66B6"/>
    <w:rPr>
      <w:rFonts w:ascii="Arial" w:hAnsi="Arial" w:cs="Times New Roman"/>
      <w:b/>
      <w:bCs/>
      <w:color w:val="7F7F7F"/>
    </w:rPr>
  </w:style>
  <w:style w:type="character" w:customStyle="1" w:styleId="Heading6Char">
    <w:name w:val="Heading 6 Char"/>
    <w:basedOn w:val="DefaultParagraphFont"/>
    <w:link w:val="Heading6"/>
    <w:uiPriority w:val="99"/>
    <w:semiHidden/>
    <w:locked/>
    <w:rsid w:val="00FA66B6"/>
    <w:rPr>
      <w:rFonts w:ascii="Arial" w:hAnsi="Arial" w:cs="Times New Roman"/>
      <w:b/>
      <w:bCs/>
      <w:i/>
      <w:iCs/>
      <w:color w:val="7F7F7F"/>
    </w:rPr>
  </w:style>
  <w:style w:type="character" w:customStyle="1" w:styleId="Heading7Char">
    <w:name w:val="Heading 7 Char"/>
    <w:basedOn w:val="DefaultParagraphFont"/>
    <w:link w:val="Heading7"/>
    <w:uiPriority w:val="99"/>
    <w:semiHidden/>
    <w:locked/>
    <w:rsid w:val="00FA66B6"/>
    <w:rPr>
      <w:rFonts w:ascii="Arial" w:hAnsi="Arial" w:cs="Times New Roman"/>
      <w:i/>
      <w:iCs/>
    </w:rPr>
  </w:style>
  <w:style w:type="character" w:customStyle="1" w:styleId="Heading8Char">
    <w:name w:val="Heading 8 Char"/>
    <w:basedOn w:val="DefaultParagraphFont"/>
    <w:link w:val="Heading8"/>
    <w:uiPriority w:val="99"/>
    <w:semiHidden/>
    <w:locked/>
    <w:rsid w:val="00FA66B6"/>
    <w:rPr>
      <w:rFonts w:ascii="Arial" w:hAnsi="Arial" w:cs="Times New Roman"/>
      <w:sz w:val="20"/>
      <w:szCs w:val="20"/>
    </w:rPr>
  </w:style>
  <w:style w:type="character" w:customStyle="1" w:styleId="Heading9Char">
    <w:name w:val="Heading 9 Char"/>
    <w:basedOn w:val="DefaultParagraphFont"/>
    <w:link w:val="Heading9"/>
    <w:uiPriority w:val="99"/>
    <w:semiHidden/>
    <w:locked/>
    <w:rsid w:val="00FA66B6"/>
    <w:rPr>
      <w:rFonts w:ascii="Arial" w:hAnsi="Arial" w:cs="Times New Roman"/>
      <w:i/>
      <w:iCs/>
      <w:spacing w:val="5"/>
      <w:sz w:val="20"/>
      <w:szCs w:val="20"/>
    </w:rPr>
  </w:style>
  <w:style w:type="paragraph" w:styleId="Title">
    <w:name w:val="Title"/>
    <w:basedOn w:val="Normal"/>
    <w:next w:val="Normal"/>
    <w:link w:val="TitleChar"/>
    <w:uiPriority w:val="99"/>
    <w:qFormat/>
    <w:rsid w:val="00FA66B6"/>
    <w:pPr>
      <w:pBdr>
        <w:bottom w:val="single" w:sz="4" w:space="1" w:color="auto"/>
      </w:pBdr>
      <w:contextualSpacing/>
    </w:pPr>
    <w:rPr>
      <w:rFonts w:ascii="Arial" w:hAnsi="Arial"/>
      <w:spacing w:val="5"/>
      <w:sz w:val="52"/>
      <w:szCs w:val="52"/>
    </w:rPr>
  </w:style>
  <w:style w:type="character" w:customStyle="1" w:styleId="TitleChar">
    <w:name w:val="Title Char"/>
    <w:basedOn w:val="DefaultParagraphFont"/>
    <w:link w:val="Title"/>
    <w:uiPriority w:val="99"/>
    <w:locked/>
    <w:rsid w:val="00FA66B6"/>
    <w:rPr>
      <w:rFonts w:ascii="Arial" w:hAnsi="Arial" w:cs="Times New Roman"/>
      <w:spacing w:val="5"/>
      <w:sz w:val="52"/>
      <w:szCs w:val="52"/>
    </w:rPr>
  </w:style>
  <w:style w:type="paragraph" w:styleId="Subtitle">
    <w:name w:val="Subtitle"/>
    <w:basedOn w:val="Normal"/>
    <w:next w:val="Normal"/>
    <w:link w:val="SubtitleChar"/>
    <w:uiPriority w:val="99"/>
    <w:qFormat/>
    <w:rsid w:val="00FA66B6"/>
    <w:pPr>
      <w:spacing w:after="600"/>
    </w:pPr>
    <w:rPr>
      <w:rFonts w:ascii="Arial" w:hAnsi="Arial"/>
      <w:i/>
      <w:iCs/>
      <w:spacing w:val="13"/>
      <w:szCs w:val="24"/>
    </w:rPr>
  </w:style>
  <w:style w:type="character" w:customStyle="1" w:styleId="SubtitleChar">
    <w:name w:val="Subtitle Char"/>
    <w:basedOn w:val="DefaultParagraphFont"/>
    <w:link w:val="Subtitle"/>
    <w:uiPriority w:val="99"/>
    <w:locked/>
    <w:rsid w:val="00FA66B6"/>
    <w:rPr>
      <w:rFonts w:ascii="Arial" w:hAnsi="Arial" w:cs="Times New Roman"/>
      <w:i/>
      <w:iCs/>
      <w:spacing w:val="13"/>
      <w:sz w:val="24"/>
      <w:szCs w:val="24"/>
    </w:rPr>
  </w:style>
  <w:style w:type="character" w:styleId="Strong">
    <w:name w:val="Strong"/>
    <w:basedOn w:val="DefaultParagraphFont"/>
    <w:uiPriority w:val="99"/>
    <w:qFormat/>
    <w:rsid w:val="00FA66B6"/>
    <w:rPr>
      <w:rFonts w:cs="Times New Roman"/>
      <w:b/>
    </w:rPr>
  </w:style>
  <w:style w:type="character" w:styleId="Emphasis">
    <w:name w:val="Emphasis"/>
    <w:basedOn w:val="DefaultParagraphFont"/>
    <w:uiPriority w:val="99"/>
    <w:qFormat/>
    <w:rsid w:val="00FA66B6"/>
    <w:rPr>
      <w:rFonts w:cs="Times New Roman"/>
      <w:b/>
      <w:i/>
      <w:spacing w:val="10"/>
      <w:shd w:val="clear" w:color="auto" w:fill="auto"/>
    </w:rPr>
  </w:style>
  <w:style w:type="paragraph" w:styleId="NoSpacing">
    <w:name w:val="No Spacing"/>
    <w:basedOn w:val="Normal"/>
    <w:uiPriority w:val="99"/>
    <w:qFormat/>
    <w:rsid w:val="00FA66B6"/>
    <w:pPr>
      <w:spacing w:after="0"/>
    </w:pPr>
  </w:style>
  <w:style w:type="paragraph" w:styleId="ListParagraph">
    <w:name w:val="List Paragraph"/>
    <w:basedOn w:val="Normal"/>
    <w:uiPriority w:val="99"/>
    <w:qFormat/>
    <w:rsid w:val="00FA66B6"/>
    <w:pPr>
      <w:ind w:left="720"/>
      <w:contextualSpacing/>
    </w:pPr>
  </w:style>
  <w:style w:type="paragraph" w:styleId="Quote">
    <w:name w:val="Quote"/>
    <w:basedOn w:val="Normal"/>
    <w:next w:val="Normal"/>
    <w:link w:val="QuoteChar"/>
    <w:uiPriority w:val="99"/>
    <w:qFormat/>
    <w:rsid w:val="00FA66B6"/>
    <w:pPr>
      <w:spacing w:before="200" w:after="0"/>
      <w:ind w:left="360" w:right="360"/>
    </w:pPr>
    <w:rPr>
      <w:i/>
      <w:iCs/>
    </w:rPr>
  </w:style>
  <w:style w:type="character" w:customStyle="1" w:styleId="QuoteChar">
    <w:name w:val="Quote Char"/>
    <w:basedOn w:val="DefaultParagraphFont"/>
    <w:link w:val="Quote"/>
    <w:uiPriority w:val="99"/>
    <w:locked/>
    <w:rsid w:val="00FA66B6"/>
    <w:rPr>
      <w:rFonts w:cs="Times New Roman"/>
      <w:i/>
      <w:iCs/>
    </w:rPr>
  </w:style>
  <w:style w:type="paragraph" w:styleId="IntenseQuote">
    <w:name w:val="Intense Quote"/>
    <w:basedOn w:val="Normal"/>
    <w:next w:val="Normal"/>
    <w:link w:val="IntenseQuoteChar"/>
    <w:uiPriority w:val="99"/>
    <w:qFormat/>
    <w:rsid w:val="00FA66B6"/>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99"/>
    <w:locked/>
    <w:rsid w:val="00FA66B6"/>
    <w:rPr>
      <w:rFonts w:cs="Times New Roman"/>
      <w:b/>
      <w:bCs/>
      <w:i/>
      <w:iCs/>
    </w:rPr>
  </w:style>
  <w:style w:type="character" w:styleId="SubtleEmphasis">
    <w:name w:val="Subtle Emphasis"/>
    <w:basedOn w:val="DefaultParagraphFont"/>
    <w:uiPriority w:val="99"/>
    <w:qFormat/>
    <w:rsid w:val="00FA66B6"/>
    <w:rPr>
      <w:rFonts w:cs="Times New Roman"/>
      <w:i/>
    </w:rPr>
  </w:style>
  <w:style w:type="character" w:styleId="IntenseEmphasis">
    <w:name w:val="Intense Emphasis"/>
    <w:basedOn w:val="DefaultParagraphFont"/>
    <w:uiPriority w:val="99"/>
    <w:qFormat/>
    <w:rsid w:val="00FA66B6"/>
    <w:rPr>
      <w:rFonts w:cs="Times New Roman"/>
      <w:b/>
    </w:rPr>
  </w:style>
  <w:style w:type="character" w:styleId="SubtleReference">
    <w:name w:val="Subtle Reference"/>
    <w:basedOn w:val="DefaultParagraphFont"/>
    <w:uiPriority w:val="99"/>
    <w:qFormat/>
    <w:rsid w:val="00FA66B6"/>
    <w:rPr>
      <w:rFonts w:cs="Times New Roman"/>
      <w:smallCaps/>
    </w:rPr>
  </w:style>
  <w:style w:type="character" w:styleId="IntenseReference">
    <w:name w:val="Intense Reference"/>
    <w:basedOn w:val="DefaultParagraphFont"/>
    <w:uiPriority w:val="99"/>
    <w:qFormat/>
    <w:rsid w:val="00FA66B6"/>
    <w:rPr>
      <w:rFonts w:cs="Times New Roman"/>
      <w:smallCaps/>
      <w:spacing w:val="5"/>
      <w:u w:val="single"/>
    </w:rPr>
  </w:style>
  <w:style w:type="character" w:styleId="BookTitle">
    <w:name w:val="Book Title"/>
    <w:basedOn w:val="DefaultParagraphFont"/>
    <w:uiPriority w:val="99"/>
    <w:qFormat/>
    <w:rsid w:val="00FA66B6"/>
    <w:rPr>
      <w:rFonts w:cs="Times New Roman"/>
      <w:i/>
      <w:smallCaps/>
      <w:spacing w:val="5"/>
    </w:rPr>
  </w:style>
  <w:style w:type="paragraph" w:styleId="TOCHeading">
    <w:name w:val="TOC Heading"/>
    <w:basedOn w:val="Heading1"/>
    <w:next w:val="Normal"/>
    <w:uiPriority w:val="99"/>
    <w:qFormat/>
    <w:rsid w:val="00FA66B6"/>
    <w:pPr>
      <w:outlineLvl w:val="9"/>
    </w:pPr>
  </w:style>
  <w:style w:type="paragraph" w:styleId="Header">
    <w:name w:val="header"/>
    <w:basedOn w:val="Normal"/>
    <w:link w:val="HeaderChar"/>
    <w:uiPriority w:val="99"/>
    <w:semiHidden/>
    <w:rsid w:val="00CB2C63"/>
    <w:pPr>
      <w:tabs>
        <w:tab w:val="center" w:pos="4819"/>
        <w:tab w:val="right" w:pos="9638"/>
      </w:tabs>
      <w:spacing w:after="0"/>
    </w:pPr>
  </w:style>
  <w:style w:type="character" w:customStyle="1" w:styleId="HeaderChar">
    <w:name w:val="Header Char"/>
    <w:basedOn w:val="DefaultParagraphFont"/>
    <w:link w:val="Header"/>
    <w:uiPriority w:val="99"/>
    <w:semiHidden/>
    <w:locked/>
    <w:rsid w:val="00CB2C63"/>
    <w:rPr>
      <w:rFonts w:cs="Times New Roman"/>
      <w:sz w:val="24"/>
    </w:rPr>
  </w:style>
  <w:style w:type="paragraph" w:styleId="Footer">
    <w:name w:val="footer"/>
    <w:basedOn w:val="Normal"/>
    <w:link w:val="FooterChar"/>
    <w:uiPriority w:val="99"/>
    <w:rsid w:val="00CB2C63"/>
    <w:pPr>
      <w:tabs>
        <w:tab w:val="center" w:pos="4819"/>
        <w:tab w:val="right" w:pos="9638"/>
      </w:tabs>
      <w:spacing w:after="0"/>
    </w:pPr>
  </w:style>
  <w:style w:type="character" w:customStyle="1" w:styleId="FooterChar">
    <w:name w:val="Footer Char"/>
    <w:basedOn w:val="DefaultParagraphFont"/>
    <w:link w:val="Footer"/>
    <w:uiPriority w:val="99"/>
    <w:locked/>
    <w:rsid w:val="00CB2C63"/>
    <w:rPr>
      <w:rFonts w:cs="Times New Roman"/>
      <w:sz w:val="24"/>
    </w:rPr>
  </w:style>
  <w:style w:type="character" w:styleId="CommentReference">
    <w:name w:val="annotation reference"/>
    <w:basedOn w:val="DefaultParagraphFont"/>
    <w:uiPriority w:val="99"/>
    <w:semiHidden/>
    <w:locked/>
    <w:rsid w:val="00C96879"/>
    <w:rPr>
      <w:rFonts w:cs="Times New Roman"/>
      <w:sz w:val="16"/>
      <w:szCs w:val="16"/>
    </w:rPr>
  </w:style>
  <w:style w:type="paragraph" w:styleId="CommentText">
    <w:name w:val="annotation text"/>
    <w:basedOn w:val="Normal"/>
    <w:link w:val="CommentTextChar"/>
    <w:uiPriority w:val="99"/>
    <w:semiHidden/>
    <w:locked/>
    <w:rsid w:val="00C96879"/>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lang w:val="en-US" w:eastAsia="en-US"/>
    </w:rPr>
  </w:style>
  <w:style w:type="paragraph" w:styleId="CommentSubject">
    <w:name w:val="annotation subject"/>
    <w:basedOn w:val="CommentText"/>
    <w:next w:val="CommentText"/>
    <w:link w:val="CommentSubjectChar"/>
    <w:uiPriority w:val="99"/>
    <w:semiHidden/>
    <w:locked/>
    <w:rsid w:val="00C96879"/>
    <w:rPr>
      <w:b/>
      <w:bCs/>
    </w:rPr>
  </w:style>
  <w:style w:type="character" w:customStyle="1" w:styleId="CommentSubjectChar">
    <w:name w:val="Comment Subject Char"/>
    <w:basedOn w:val="CommentTextChar"/>
    <w:link w:val="CommentSubject"/>
    <w:uiPriority w:val="99"/>
    <w:semiHidden/>
    <w:locked/>
    <w:rPr>
      <w:b/>
      <w:bCs/>
    </w:rPr>
  </w:style>
  <w:style w:type="paragraph" w:styleId="BalloonText">
    <w:name w:val="Balloon Text"/>
    <w:basedOn w:val="Normal"/>
    <w:link w:val="BalloonTextChar"/>
    <w:uiPriority w:val="99"/>
    <w:semiHidden/>
    <w:locked/>
    <w:rsid w:val="00C96879"/>
    <w:rPr>
      <w:rFonts w:ascii="Tahoma" w:hAnsi="Tahoma" w:cs="Tahoma"/>
      <w:sz w:val="16"/>
      <w:szCs w:val="16"/>
    </w:rPr>
  </w:style>
  <w:style w:type="character" w:customStyle="1" w:styleId="BalloonTextChar">
    <w:name w:val="Balloon Text Char"/>
    <w:basedOn w:val="DefaultParagraphFont"/>
    <w:link w:val="BalloonText"/>
    <w:uiPriority w:val="99"/>
    <w:semiHidden/>
    <w:locked/>
    <w:rPr>
      <w:rFonts w:cs="Times New Roman"/>
      <w:sz w:val="2"/>
      <w:lang w:val="en-US" w:eastAsia="en-US"/>
    </w:rPr>
  </w:style>
</w:styles>
</file>

<file path=word/webSettings.xml><?xml version="1.0" encoding="utf-8"?>
<w:webSettings xmlns:r="http://schemas.openxmlformats.org/officeDocument/2006/relationships" xmlns:w="http://schemas.openxmlformats.org/wordprocessingml/2006/main">
  <w:divs>
    <w:div w:id="1174609482">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openxmlformats.org/officeDocument/2006/relationships/settings" Target="settings.xml"/><Relationship Id="rId7" Type="http://schemas.openxmlformats.org/officeDocument/2006/relationships/comments" Target="comment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735</TotalTime>
  <Pages>26</Pages>
  <Words>5439</Words>
  <Characters>-32766</Characters>
  <Application>Microsoft Office Outlook</Application>
  <DocSecurity>0</DocSecurity>
  <Lines>0</Lines>
  <Paragraphs>0</Paragraphs>
  <ScaleCrop>false</ScaleCrop>
  <Company>Metsäntutkimuslaitos</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Factors affecting success of cutting propagation in ornamental forms of Norway spruce (Picea abies Karst</dc:title>
  <dc:subject/>
  <dc:creator>Metla</dc:creator>
  <cp:keywords/>
  <dc:description/>
  <cp:lastModifiedBy>MOHAN</cp:lastModifiedBy>
  <cp:revision>8</cp:revision>
  <cp:lastPrinted>2011-12-08T13:24:00Z</cp:lastPrinted>
  <dcterms:created xsi:type="dcterms:W3CDTF">2011-12-21T09:38:00Z</dcterms:created>
  <dcterms:modified xsi:type="dcterms:W3CDTF">2011-12-24T08:09:00Z</dcterms:modified>
</cp:coreProperties>
</file>